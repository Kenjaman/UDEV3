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E96D80" w14:textId="77777777" w:rsidR="00D7719D" w:rsidRDefault="00334329" w:rsidP="00D7719D">
      <w:pPr>
        <w:pStyle w:val="Titre"/>
        <w:ind w:left="0"/>
        <w:jc w:val="center"/>
      </w:pPr>
      <w:bookmarkStart w:id="0" w:name="CGI_TITLE"/>
      <w:r>
        <w:rPr>
          <w:noProof/>
          <w:lang w:val="fr-FR" w:eastAsia="fr-FR"/>
        </w:rPr>
        <w:drawing>
          <wp:anchor distT="0" distB="0" distL="114300" distR="114300" simplePos="0" relativeHeight="251677696" behindDoc="0" locked="0" layoutInCell="1" allowOverlap="1" wp14:anchorId="1607BEFC" wp14:editId="42368F28">
            <wp:simplePos x="0" y="0"/>
            <wp:positionH relativeFrom="margin">
              <wp:align>right</wp:align>
            </wp:positionH>
            <wp:positionV relativeFrom="paragraph">
              <wp:posOffset>599</wp:posOffset>
            </wp:positionV>
            <wp:extent cx="2388870" cy="1353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88870" cy="1353820"/>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678720" behindDoc="0" locked="0" layoutInCell="1" allowOverlap="1" wp14:anchorId="421EC18E" wp14:editId="30F43E20">
            <wp:simplePos x="0" y="0"/>
            <wp:positionH relativeFrom="margin">
              <wp:align>left</wp:align>
            </wp:positionH>
            <wp:positionV relativeFrom="paragraph">
              <wp:posOffset>599</wp:posOffset>
            </wp:positionV>
            <wp:extent cx="2139315" cy="13042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9315" cy="1304290"/>
                    </a:xfrm>
                    <a:prstGeom prst="rect">
                      <a:avLst/>
                    </a:prstGeom>
                  </pic:spPr>
                </pic:pic>
              </a:graphicData>
            </a:graphic>
            <wp14:sizeRelH relativeFrom="margin">
              <wp14:pctWidth>0</wp14:pctWidth>
            </wp14:sizeRelH>
            <wp14:sizeRelV relativeFrom="margin">
              <wp14:pctHeight>0</wp14:pctHeight>
            </wp14:sizeRelV>
          </wp:anchor>
        </w:drawing>
      </w:r>
    </w:p>
    <w:p w14:paraId="291A90EE" w14:textId="77777777" w:rsidR="00D7719D" w:rsidRDefault="00D7719D" w:rsidP="00D7719D">
      <w:pPr>
        <w:pStyle w:val="Titre"/>
        <w:ind w:left="0"/>
        <w:jc w:val="center"/>
      </w:pPr>
    </w:p>
    <w:p w14:paraId="7B36D499" w14:textId="77777777" w:rsidR="00334329" w:rsidRDefault="00334329" w:rsidP="006A1CD7">
      <w:pPr>
        <w:pStyle w:val="Titre"/>
        <w:ind w:left="0"/>
        <w:jc w:val="center"/>
      </w:pPr>
    </w:p>
    <w:p w14:paraId="0186DF22" w14:textId="77777777" w:rsidR="00803FA0" w:rsidRPr="00D97CFC" w:rsidRDefault="007B79DC" w:rsidP="006A1CD7">
      <w:pPr>
        <w:pStyle w:val="Titre"/>
        <w:ind w:left="0"/>
        <w:jc w:val="center"/>
      </w:pPr>
      <w:r w:rsidRPr="00D97CFC">
        <w:t xml:space="preserve">Dossier de </w:t>
      </w:r>
      <w:r w:rsidR="00D97CFC" w:rsidRPr="006A1CD7">
        <w:t>v</w:t>
      </w:r>
      <w:r w:rsidRPr="006A1CD7">
        <w:t>alidation</w:t>
      </w:r>
      <w:bookmarkEnd w:id="0"/>
    </w:p>
    <w:p w14:paraId="2E2ABE0B" w14:textId="77777777" w:rsidR="007B79DC" w:rsidRDefault="007B79DC" w:rsidP="006A1CD7">
      <w:pPr>
        <w:pStyle w:val="Sous-titre"/>
        <w:ind w:left="0"/>
        <w:jc w:val="center"/>
      </w:pPr>
      <w:r>
        <w:t>Concepteur Développeur d’Applications Numériques</w:t>
      </w:r>
    </w:p>
    <w:p w14:paraId="38C989A9" w14:textId="77777777" w:rsidR="007B79DC" w:rsidRPr="00331C22" w:rsidRDefault="007B79DC" w:rsidP="00910400">
      <w:pPr>
        <w:pStyle w:val="Auteur"/>
      </w:pPr>
    </w:p>
    <w:tbl>
      <w:tblPr>
        <w:tblpPr w:leftFromText="141" w:rightFromText="141" w:vertAnchor="text" w:horzAnchor="margin" w:tblpXSpec="center" w:tblpY="3953"/>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8"/>
        <w:gridCol w:w="4302"/>
      </w:tblGrid>
      <w:tr w:rsidR="00334329" w:rsidRPr="00331C22" w14:paraId="017BF147" w14:textId="77777777" w:rsidTr="006A1CD7">
        <w:trPr>
          <w:trHeight w:val="270"/>
        </w:trPr>
        <w:tc>
          <w:tcPr>
            <w:tcW w:w="4628" w:type="dxa"/>
          </w:tcPr>
          <w:p w14:paraId="26B2D952" w14:textId="77777777" w:rsidR="00334329" w:rsidRPr="00331C22" w:rsidRDefault="00334329" w:rsidP="006A1CD7">
            <w:pPr>
              <w:pStyle w:val="Auteur"/>
              <w:ind w:left="0"/>
            </w:pPr>
            <w:r w:rsidRPr="00331C22">
              <w:t>Nom Prénom</w:t>
            </w:r>
          </w:p>
        </w:tc>
        <w:tc>
          <w:tcPr>
            <w:tcW w:w="4302" w:type="dxa"/>
          </w:tcPr>
          <w:p w14:paraId="3647F482" w14:textId="77777777" w:rsidR="00334329" w:rsidRPr="00331C22" w:rsidRDefault="00334329" w:rsidP="006A1CD7">
            <w:pPr>
              <w:pStyle w:val="Auteur"/>
              <w:ind w:left="0"/>
            </w:pPr>
            <w:r w:rsidRPr="00331C22">
              <w:t>Roux Kénan</w:t>
            </w:r>
          </w:p>
        </w:tc>
      </w:tr>
      <w:tr w:rsidR="00334329" w:rsidRPr="007B79DC" w14:paraId="4AC23A50" w14:textId="77777777" w:rsidTr="006A1CD7">
        <w:trPr>
          <w:trHeight w:val="270"/>
        </w:trPr>
        <w:tc>
          <w:tcPr>
            <w:tcW w:w="4628" w:type="dxa"/>
          </w:tcPr>
          <w:p w14:paraId="0AE3E04D" w14:textId="77777777" w:rsidR="00334329" w:rsidRPr="007B79DC" w:rsidRDefault="00334329" w:rsidP="006A1CD7">
            <w:pPr>
              <w:pStyle w:val="Auteur"/>
              <w:ind w:left="0"/>
            </w:pPr>
            <w:r w:rsidRPr="007B79DC">
              <w:t>Nom(s) Prénoms(s) du ou des tuteurs</w:t>
            </w:r>
          </w:p>
        </w:tc>
        <w:tc>
          <w:tcPr>
            <w:tcW w:w="4302" w:type="dxa"/>
          </w:tcPr>
          <w:p w14:paraId="6320A398" w14:textId="77777777" w:rsidR="00334329" w:rsidRDefault="00334329" w:rsidP="006A1CD7">
            <w:pPr>
              <w:pStyle w:val="Auteur"/>
              <w:ind w:left="0"/>
            </w:pPr>
            <w:r>
              <w:t>Bertrand Fournet</w:t>
            </w:r>
          </w:p>
          <w:p w14:paraId="7630D758" w14:textId="77777777" w:rsidR="00334329" w:rsidRDefault="00334329" w:rsidP="006A1CD7">
            <w:pPr>
              <w:pStyle w:val="Auteur"/>
              <w:ind w:left="0"/>
            </w:pPr>
            <w:r>
              <w:t>Arthur Aberkane</w:t>
            </w:r>
          </w:p>
        </w:tc>
      </w:tr>
      <w:tr w:rsidR="00334329" w:rsidRPr="007B79DC" w14:paraId="1271699F" w14:textId="77777777" w:rsidTr="006A1CD7">
        <w:trPr>
          <w:trHeight w:val="270"/>
        </w:trPr>
        <w:tc>
          <w:tcPr>
            <w:tcW w:w="4628" w:type="dxa"/>
          </w:tcPr>
          <w:p w14:paraId="1843E5E8" w14:textId="77777777" w:rsidR="00334329" w:rsidRPr="007B79DC" w:rsidRDefault="00334329" w:rsidP="006A1CD7">
            <w:pPr>
              <w:pStyle w:val="Auteur"/>
              <w:ind w:left="0"/>
            </w:pPr>
            <w:r w:rsidRPr="007B79DC">
              <w:t>Acronyme de la certification visée</w:t>
            </w:r>
          </w:p>
        </w:tc>
        <w:tc>
          <w:tcPr>
            <w:tcW w:w="4302" w:type="dxa"/>
          </w:tcPr>
          <w:p w14:paraId="7FD7BCC2" w14:textId="77777777" w:rsidR="00334329" w:rsidRDefault="00334329" w:rsidP="006A1CD7">
            <w:pPr>
              <w:pStyle w:val="Auteur"/>
              <w:ind w:left="0"/>
            </w:pPr>
            <w:r w:rsidRPr="007B79DC">
              <w:t>CDAN</w:t>
            </w:r>
          </w:p>
        </w:tc>
      </w:tr>
      <w:tr w:rsidR="00334329" w:rsidRPr="007B79DC" w14:paraId="45922C7E" w14:textId="77777777" w:rsidTr="006A1CD7">
        <w:trPr>
          <w:trHeight w:val="270"/>
        </w:trPr>
        <w:tc>
          <w:tcPr>
            <w:tcW w:w="4628" w:type="dxa"/>
          </w:tcPr>
          <w:p w14:paraId="23EDB814" w14:textId="77777777" w:rsidR="00334329" w:rsidRPr="007B79DC" w:rsidRDefault="00334329" w:rsidP="006A1CD7">
            <w:pPr>
              <w:pStyle w:val="Auteur"/>
              <w:ind w:left="0"/>
            </w:pPr>
            <w:r w:rsidRPr="007B79DC">
              <w:t>Niveau visé</w:t>
            </w:r>
          </w:p>
        </w:tc>
        <w:tc>
          <w:tcPr>
            <w:tcW w:w="4302" w:type="dxa"/>
          </w:tcPr>
          <w:p w14:paraId="71BB9D65" w14:textId="77777777" w:rsidR="00334329" w:rsidRDefault="00334329" w:rsidP="006A1CD7">
            <w:pPr>
              <w:pStyle w:val="Auteur"/>
              <w:ind w:left="0"/>
            </w:pPr>
            <w:r w:rsidRPr="007B79DC">
              <w:t>Bac+3 (Niveau II)</w:t>
            </w:r>
          </w:p>
        </w:tc>
      </w:tr>
      <w:tr w:rsidR="00334329" w:rsidRPr="007B79DC" w14:paraId="56BAEA96" w14:textId="77777777" w:rsidTr="006A1CD7">
        <w:trPr>
          <w:trHeight w:val="270"/>
        </w:trPr>
        <w:tc>
          <w:tcPr>
            <w:tcW w:w="4628" w:type="dxa"/>
          </w:tcPr>
          <w:p w14:paraId="13C1C0E8" w14:textId="77777777" w:rsidR="00334329" w:rsidRPr="007B79DC" w:rsidRDefault="00334329" w:rsidP="006A1CD7">
            <w:pPr>
              <w:pStyle w:val="Auteur"/>
              <w:ind w:left="0"/>
            </w:pPr>
            <w:r w:rsidRPr="007B79DC">
              <w:t>Date de la soutenance</w:t>
            </w:r>
          </w:p>
        </w:tc>
        <w:tc>
          <w:tcPr>
            <w:tcW w:w="4302" w:type="dxa"/>
          </w:tcPr>
          <w:p w14:paraId="0B1243AD" w14:textId="77777777" w:rsidR="00334329" w:rsidRDefault="00334329" w:rsidP="006A1CD7">
            <w:pPr>
              <w:pStyle w:val="Auteur"/>
              <w:ind w:left="0"/>
            </w:pPr>
          </w:p>
        </w:tc>
      </w:tr>
      <w:tr w:rsidR="00334329" w:rsidRPr="007B79DC" w14:paraId="25C8A5C1" w14:textId="77777777" w:rsidTr="006A1CD7">
        <w:trPr>
          <w:trHeight w:val="176"/>
        </w:trPr>
        <w:tc>
          <w:tcPr>
            <w:tcW w:w="4628" w:type="dxa"/>
          </w:tcPr>
          <w:p w14:paraId="5BC652CF" w14:textId="77777777" w:rsidR="00334329" w:rsidRPr="007B79DC" w:rsidRDefault="00334329" w:rsidP="006A1CD7">
            <w:pPr>
              <w:pStyle w:val="Date"/>
              <w:ind w:left="0"/>
            </w:pPr>
            <w:r w:rsidRPr="007B79DC">
              <w:t>Lieu de la soutenance</w:t>
            </w:r>
          </w:p>
        </w:tc>
        <w:tc>
          <w:tcPr>
            <w:tcW w:w="4302" w:type="dxa"/>
          </w:tcPr>
          <w:p w14:paraId="6263B2A1" w14:textId="77777777" w:rsidR="00334329" w:rsidRPr="007B79DC" w:rsidRDefault="00334329" w:rsidP="006A1CD7">
            <w:pPr>
              <w:pStyle w:val="Date"/>
              <w:ind w:left="0"/>
            </w:pPr>
            <w:r w:rsidRPr="007B79DC">
              <w:t>EPSI Bordeaux</w:t>
            </w:r>
          </w:p>
        </w:tc>
      </w:tr>
    </w:tbl>
    <w:p w14:paraId="1D8B99BC" w14:textId="77777777" w:rsidR="007C1A3A" w:rsidRDefault="00803FA0" w:rsidP="00FB44B0">
      <w:pPr>
        <w:pStyle w:val="Titre1"/>
        <w:numPr>
          <w:ilvl w:val="0"/>
          <w:numId w:val="0"/>
        </w:numPr>
      </w:pPr>
      <w:r w:rsidRPr="00520672">
        <w:br w:type="page"/>
      </w:r>
      <w:bookmarkStart w:id="1" w:name="_Toc55141136"/>
      <w:r w:rsidR="007C1A3A">
        <w:lastRenderedPageBreak/>
        <w:t>Table des matières</w:t>
      </w:r>
      <w:bookmarkEnd w:id="1"/>
    </w:p>
    <w:p w14:paraId="0F9572C1" w14:textId="77777777" w:rsidR="00477867" w:rsidRDefault="007C1A3A">
      <w:pPr>
        <w:pStyle w:val="TM1"/>
        <w:tabs>
          <w:tab w:val="right" w:leader="dot" w:pos="9771"/>
        </w:tabs>
        <w:rPr>
          <w:rFonts w:eastAsiaTheme="minorEastAsia" w:cstheme="minorBidi"/>
          <w:b w:val="0"/>
          <w:bCs w:val="0"/>
          <w:caps w:val="0"/>
          <w:noProof/>
          <w:sz w:val="22"/>
          <w:szCs w:val="22"/>
          <w:lang w:val="fr-FR" w:eastAsia="fr-FR"/>
        </w:rPr>
      </w:pPr>
      <w:r>
        <w:fldChar w:fldCharType="begin"/>
      </w:r>
      <w:r>
        <w:instrText xml:space="preserve"> TOC \o \h \z \u </w:instrText>
      </w:r>
      <w:r>
        <w:fldChar w:fldCharType="separate"/>
      </w:r>
      <w:hyperlink w:anchor="_Toc55141136" w:history="1">
        <w:r w:rsidR="00477867" w:rsidRPr="00226758">
          <w:rPr>
            <w:rStyle w:val="Lienhypertexte"/>
            <w:noProof/>
          </w:rPr>
          <w:t>Table des matières</w:t>
        </w:r>
        <w:r w:rsidR="00477867">
          <w:rPr>
            <w:noProof/>
            <w:webHidden/>
          </w:rPr>
          <w:tab/>
        </w:r>
        <w:r w:rsidR="00477867">
          <w:rPr>
            <w:noProof/>
            <w:webHidden/>
          </w:rPr>
          <w:fldChar w:fldCharType="begin"/>
        </w:r>
        <w:r w:rsidR="00477867">
          <w:rPr>
            <w:noProof/>
            <w:webHidden/>
          </w:rPr>
          <w:instrText xml:space="preserve"> PAGEREF _Toc55141136 \h </w:instrText>
        </w:r>
        <w:r w:rsidR="00477867">
          <w:rPr>
            <w:noProof/>
            <w:webHidden/>
          </w:rPr>
        </w:r>
        <w:r w:rsidR="00477867">
          <w:rPr>
            <w:noProof/>
            <w:webHidden/>
          </w:rPr>
          <w:fldChar w:fldCharType="separate"/>
        </w:r>
        <w:r w:rsidR="00477867">
          <w:rPr>
            <w:noProof/>
            <w:webHidden/>
          </w:rPr>
          <w:t>1</w:t>
        </w:r>
        <w:r w:rsidR="00477867">
          <w:rPr>
            <w:noProof/>
            <w:webHidden/>
          </w:rPr>
          <w:fldChar w:fldCharType="end"/>
        </w:r>
      </w:hyperlink>
    </w:p>
    <w:p w14:paraId="73600517" w14:textId="77777777" w:rsidR="00477867" w:rsidRDefault="008C2425">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137" w:history="1">
        <w:r w:rsidR="00477867" w:rsidRPr="00226758">
          <w:rPr>
            <w:rStyle w:val="Lienhypertexte"/>
            <w:noProof/>
          </w:rPr>
          <w:t>1</w:t>
        </w:r>
        <w:r w:rsidR="00477867">
          <w:rPr>
            <w:rFonts w:eastAsiaTheme="minorEastAsia" w:cstheme="minorBidi"/>
            <w:b w:val="0"/>
            <w:bCs w:val="0"/>
            <w:caps w:val="0"/>
            <w:noProof/>
            <w:sz w:val="22"/>
            <w:szCs w:val="22"/>
            <w:lang w:val="fr-FR" w:eastAsia="fr-FR"/>
          </w:rPr>
          <w:tab/>
        </w:r>
        <w:r w:rsidR="00477867" w:rsidRPr="00226758">
          <w:rPr>
            <w:rStyle w:val="Lienhypertexte"/>
            <w:noProof/>
          </w:rPr>
          <w:t>Introduction</w:t>
        </w:r>
        <w:r w:rsidR="00477867">
          <w:rPr>
            <w:noProof/>
            <w:webHidden/>
          </w:rPr>
          <w:tab/>
        </w:r>
        <w:r w:rsidR="00477867">
          <w:rPr>
            <w:noProof/>
            <w:webHidden/>
          </w:rPr>
          <w:fldChar w:fldCharType="begin"/>
        </w:r>
        <w:r w:rsidR="00477867">
          <w:rPr>
            <w:noProof/>
            <w:webHidden/>
          </w:rPr>
          <w:instrText xml:space="preserve"> PAGEREF _Toc55141137 \h </w:instrText>
        </w:r>
        <w:r w:rsidR="00477867">
          <w:rPr>
            <w:noProof/>
            <w:webHidden/>
          </w:rPr>
        </w:r>
        <w:r w:rsidR="00477867">
          <w:rPr>
            <w:noProof/>
            <w:webHidden/>
          </w:rPr>
          <w:fldChar w:fldCharType="separate"/>
        </w:r>
        <w:r w:rsidR="00477867">
          <w:rPr>
            <w:noProof/>
            <w:webHidden/>
          </w:rPr>
          <w:t>3</w:t>
        </w:r>
        <w:r w:rsidR="00477867">
          <w:rPr>
            <w:noProof/>
            <w:webHidden/>
          </w:rPr>
          <w:fldChar w:fldCharType="end"/>
        </w:r>
      </w:hyperlink>
    </w:p>
    <w:p w14:paraId="45B03F49" w14:textId="77777777" w:rsidR="00477867" w:rsidRDefault="008C2425">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138" w:history="1">
        <w:r w:rsidR="00477867" w:rsidRPr="00226758">
          <w:rPr>
            <w:rStyle w:val="Lienhypertexte"/>
            <w:noProof/>
          </w:rPr>
          <w:t>2</w:t>
        </w:r>
        <w:r w:rsidR="00477867">
          <w:rPr>
            <w:rFonts w:eastAsiaTheme="minorEastAsia" w:cstheme="minorBidi"/>
            <w:b w:val="0"/>
            <w:bCs w:val="0"/>
            <w:caps w:val="0"/>
            <w:noProof/>
            <w:sz w:val="22"/>
            <w:szCs w:val="22"/>
            <w:lang w:val="fr-FR" w:eastAsia="fr-FR"/>
          </w:rPr>
          <w:tab/>
        </w:r>
        <w:r w:rsidR="00477867" w:rsidRPr="00226758">
          <w:rPr>
            <w:rStyle w:val="Lienhypertexte"/>
            <w:noProof/>
          </w:rPr>
          <w:t>Présentations</w:t>
        </w:r>
        <w:r w:rsidR="00477867">
          <w:rPr>
            <w:noProof/>
            <w:webHidden/>
          </w:rPr>
          <w:tab/>
        </w:r>
        <w:r w:rsidR="00477867">
          <w:rPr>
            <w:noProof/>
            <w:webHidden/>
          </w:rPr>
          <w:fldChar w:fldCharType="begin"/>
        </w:r>
        <w:r w:rsidR="00477867">
          <w:rPr>
            <w:noProof/>
            <w:webHidden/>
          </w:rPr>
          <w:instrText xml:space="preserve"> PAGEREF _Toc55141138 \h </w:instrText>
        </w:r>
        <w:r w:rsidR="00477867">
          <w:rPr>
            <w:noProof/>
            <w:webHidden/>
          </w:rPr>
        </w:r>
        <w:r w:rsidR="00477867">
          <w:rPr>
            <w:noProof/>
            <w:webHidden/>
          </w:rPr>
          <w:fldChar w:fldCharType="separate"/>
        </w:r>
        <w:r w:rsidR="00477867">
          <w:rPr>
            <w:noProof/>
            <w:webHidden/>
          </w:rPr>
          <w:t>4</w:t>
        </w:r>
        <w:r w:rsidR="00477867">
          <w:rPr>
            <w:noProof/>
            <w:webHidden/>
          </w:rPr>
          <w:fldChar w:fldCharType="end"/>
        </w:r>
      </w:hyperlink>
    </w:p>
    <w:p w14:paraId="1578BE25"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39" w:history="1">
        <w:r w:rsidR="00477867" w:rsidRPr="00226758">
          <w:rPr>
            <w:rStyle w:val="Lienhypertexte"/>
            <w:noProof/>
          </w:rPr>
          <w:t>2.1</w:t>
        </w:r>
        <w:r w:rsidR="00477867">
          <w:rPr>
            <w:rFonts w:eastAsiaTheme="minorEastAsia" w:cstheme="minorBidi"/>
            <w:smallCaps w:val="0"/>
            <w:noProof/>
            <w:sz w:val="22"/>
            <w:szCs w:val="22"/>
            <w:lang w:val="fr-FR" w:eastAsia="fr-FR"/>
          </w:rPr>
          <w:tab/>
        </w:r>
        <w:r w:rsidR="00477867" w:rsidRPr="00226758">
          <w:rPr>
            <w:rStyle w:val="Lienhypertexte"/>
            <w:noProof/>
          </w:rPr>
          <w:t>Concepteur développeur d’applications numériques</w:t>
        </w:r>
        <w:r w:rsidR="00477867">
          <w:rPr>
            <w:noProof/>
            <w:webHidden/>
          </w:rPr>
          <w:tab/>
        </w:r>
        <w:r w:rsidR="00477867">
          <w:rPr>
            <w:noProof/>
            <w:webHidden/>
          </w:rPr>
          <w:fldChar w:fldCharType="begin"/>
        </w:r>
        <w:r w:rsidR="00477867">
          <w:rPr>
            <w:noProof/>
            <w:webHidden/>
          </w:rPr>
          <w:instrText xml:space="preserve"> PAGEREF _Toc55141139 \h </w:instrText>
        </w:r>
        <w:r w:rsidR="00477867">
          <w:rPr>
            <w:noProof/>
            <w:webHidden/>
          </w:rPr>
        </w:r>
        <w:r w:rsidR="00477867">
          <w:rPr>
            <w:noProof/>
            <w:webHidden/>
          </w:rPr>
          <w:fldChar w:fldCharType="separate"/>
        </w:r>
        <w:r w:rsidR="00477867">
          <w:rPr>
            <w:noProof/>
            <w:webHidden/>
          </w:rPr>
          <w:t>4</w:t>
        </w:r>
        <w:r w:rsidR="00477867">
          <w:rPr>
            <w:noProof/>
            <w:webHidden/>
          </w:rPr>
          <w:fldChar w:fldCharType="end"/>
        </w:r>
      </w:hyperlink>
    </w:p>
    <w:p w14:paraId="54235720"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40" w:history="1">
        <w:r w:rsidR="00477867" w:rsidRPr="00226758">
          <w:rPr>
            <w:rStyle w:val="Lienhypertexte"/>
            <w:noProof/>
          </w:rPr>
          <w:t>2.2</w:t>
        </w:r>
        <w:r w:rsidR="00477867">
          <w:rPr>
            <w:rFonts w:eastAsiaTheme="minorEastAsia" w:cstheme="minorBidi"/>
            <w:smallCaps w:val="0"/>
            <w:noProof/>
            <w:sz w:val="22"/>
            <w:szCs w:val="22"/>
            <w:lang w:val="fr-FR" w:eastAsia="fr-FR"/>
          </w:rPr>
          <w:tab/>
        </w:r>
        <w:r w:rsidR="00477867" w:rsidRPr="00226758">
          <w:rPr>
            <w:rStyle w:val="Lienhypertexte"/>
            <w:noProof/>
          </w:rPr>
          <w:t>Personnelle</w:t>
        </w:r>
        <w:r w:rsidR="00477867">
          <w:rPr>
            <w:noProof/>
            <w:webHidden/>
          </w:rPr>
          <w:tab/>
        </w:r>
        <w:r w:rsidR="00477867">
          <w:rPr>
            <w:noProof/>
            <w:webHidden/>
          </w:rPr>
          <w:fldChar w:fldCharType="begin"/>
        </w:r>
        <w:r w:rsidR="00477867">
          <w:rPr>
            <w:noProof/>
            <w:webHidden/>
          </w:rPr>
          <w:instrText xml:space="preserve"> PAGEREF _Toc55141140 \h </w:instrText>
        </w:r>
        <w:r w:rsidR="00477867">
          <w:rPr>
            <w:noProof/>
            <w:webHidden/>
          </w:rPr>
        </w:r>
        <w:r w:rsidR="00477867">
          <w:rPr>
            <w:noProof/>
            <w:webHidden/>
          </w:rPr>
          <w:fldChar w:fldCharType="separate"/>
        </w:r>
        <w:r w:rsidR="00477867">
          <w:rPr>
            <w:noProof/>
            <w:webHidden/>
          </w:rPr>
          <w:t>5</w:t>
        </w:r>
        <w:r w:rsidR="00477867">
          <w:rPr>
            <w:noProof/>
            <w:webHidden/>
          </w:rPr>
          <w:fldChar w:fldCharType="end"/>
        </w:r>
      </w:hyperlink>
    </w:p>
    <w:p w14:paraId="6AD23D9D"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41" w:history="1">
        <w:r w:rsidR="00477867" w:rsidRPr="00226758">
          <w:rPr>
            <w:rStyle w:val="Lienhypertexte"/>
            <w:noProof/>
          </w:rPr>
          <w:t>2.3</w:t>
        </w:r>
        <w:r w:rsidR="00477867">
          <w:rPr>
            <w:rFonts w:eastAsiaTheme="minorEastAsia" w:cstheme="minorBidi"/>
            <w:smallCaps w:val="0"/>
            <w:noProof/>
            <w:sz w:val="22"/>
            <w:szCs w:val="22"/>
            <w:lang w:val="fr-FR" w:eastAsia="fr-FR"/>
          </w:rPr>
          <w:tab/>
        </w:r>
        <w:r w:rsidR="00477867" w:rsidRPr="00226758">
          <w:rPr>
            <w:rStyle w:val="Lienhypertexte"/>
            <w:noProof/>
          </w:rPr>
          <w:t>CGI</w:t>
        </w:r>
        <w:r w:rsidR="00477867">
          <w:rPr>
            <w:noProof/>
            <w:webHidden/>
          </w:rPr>
          <w:tab/>
        </w:r>
        <w:r w:rsidR="00477867">
          <w:rPr>
            <w:noProof/>
            <w:webHidden/>
          </w:rPr>
          <w:fldChar w:fldCharType="begin"/>
        </w:r>
        <w:r w:rsidR="00477867">
          <w:rPr>
            <w:noProof/>
            <w:webHidden/>
          </w:rPr>
          <w:instrText xml:space="preserve"> PAGEREF _Toc55141141 \h </w:instrText>
        </w:r>
        <w:r w:rsidR="00477867">
          <w:rPr>
            <w:noProof/>
            <w:webHidden/>
          </w:rPr>
        </w:r>
        <w:r w:rsidR="00477867">
          <w:rPr>
            <w:noProof/>
            <w:webHidden/>
          </w:rPr>
          <w:fldChar w:fldCharType="separate"/>
        </w:r>
        <w:r w:rsidR="00477867">
          <w:rPr>
            <w:noProof/>
            <w:webHidden/>
          </w:rPr>
          <w:t>6</w:t>
        </w:r>
        <w:r w:rsidR="00477867">
          <w:rPr>
            <w:noProof/>
            <w:webHidden/>
          </w:rPr>
          <w:fldChar w:fldCharType="end"/>
        </w:r>
      </w:hyperlink>
    </w:p>
    <w:p w14:paraId="1E92ABD2" w14:textId="77777777" w:rsidR="00477867" w:rsidRDefault="008C2425" w:rsidP="008C2425">
      <w:pPr>
        <w:pStyle w:val="TM3"/>
        <w:rPr>
          <w:rFonts w:eastAsiaTheme="minorEastAsia" w:cstheme="minorBidi"/>
          <w:noProof/>
          <w:sz w:val="22"/>
          <w:szCs w:val="22"/>
          <w:lang w:val="fr-FR" w:eastAsia="fr-FR"/>
        </w:rPr>
      </w:pPr>
      <w:hyperlink w:anchor="_Toc55141142" w:history="1">
        <w:r w:rsidR="00477867" w:rsidRPr="00226758">
          <w:rPr>
            <w:rStyle w:val="Lienhypertexte"/>
            <w:noProof/>
          </w:rPr>
          <w:t>A.</w:t>
        </w:r>
        <w:r w:rsidR="00477867">
          <w:rPr>
            <w:rFonts w:eastAsiaTheme="minorEastAsia" w:cstheme="minorBidi"/>
            <w:noProof/>
            <w:sz w:val="22"/>
            <w:szCs w:val="22"/>
            <w:lang w:val="fr-FR" w:eastAsia="fr-FR"/>
          </w:rPr>
          <w:tab/>
        </w:r>
        <w:r w:rsidR="00477867" w:rsidRPr="00226758">
          <w:rPr>
            <w:rStyle w:val="Lienhypertexte"/>
            <w:noProof/>
          </w:rPr>
          <w:t>L’histoire</w:t>
        </w:r>
        <w:r w:rsidR="00477867">
          <w:rPr>
            <w:noProof/>
            <w:webHidden/>
          </w:rPr>
          <w:tab/>
        </w:r>
        <w:r w:rsidR="00477867">
          <w:rPr>
            <w:noProof/>
            <w:webHidden/>
          </w:rPr>
          <w:fldChar w:fldCharType="begin"/>
        </w:r>
        <w:r w:rsidR="00477867">
          <w:rPr>
            <w:noProof/>
            <w:webHidden/>
          </w:rPr>
          <w:instrText xml:space="preserve"> PAGEREF _Toc55141142 \h </w:instrText>
        </w:r>
        <w:r w:rsidR="00477867">
          <w:rPr>
            <w:noProof/>
            <w:webHidden/>
          </w:rPr>
        </w:r>
        <w:r w:rsidR="00477867">
          <w:rPr>
            <w:noProof/>
            <w:webHidden/>
          </w:rPr>
          <w:fldChar w:fldCharType="separate"/>
        </w:r>
        <w:r w:rsidR="00477867">
          <w:rPr>
            <w:noProof/>
            <w:webHidden/>
          </w:rPr>
          <w:t>7</w:t>
        </w:r>
        <w:r w:rsidR="00477867">
          <w:rPr>
            <w:noProof/>
            <w:webHidden/>
          </w:rPr>
          <w:fldChar w:fldCharType="end"/>
        </w:r>
      </w:hyperlink>
    </w:p>
    <w:p w14:paraId="7BD64D75" w14:textId="77777777" w:rsidR="00477867" w:rsidRDefault="008C2425" w:rsidP="008C2425">
      <w:pPr>
        <w:pStyle w:val="TM4"/>
        <w:rPr>
          <w:rFonts w:eastAsiaTheme="minorEastAsia" w:cstheme="minorBidi"/>
          <w:noProof/>
          <w:sz w:val="22"/>
          <w:szCs w:val="22"/>
          <w:lang w:val="fr-FR" w:eastAsia="fr-FR"/>
        </w:rPr>
      </w:pPr>
      <w:hyperlink w:anchor="_Toc55141143" w:history="1">
        <w:r w:rsidR="00477867" w:rsidRPr="00226758">
          <w:rPr>
            <w:rStyle w:val="Lienhypertexte"/>
            <w:noProof/>
          </w:rPr>
          <w:t>a)</w:t>
        </w:r>
        <w:r w:rsidR="00477867">
          <w:rPr>
            <w:rFonts w:eastAsiaTheme="minorEastAsia" w:cstheme="minorBidi"/>
            <w:noProof/>
            <w:sz w:val="22"/>
            <w:szCs w:val="22"/>
            <w:lang w:val="fr-FR" w:eastAsia="fr-FR"/>
          </w:rPr>
          <w:tab/>
        </w:r>
        <w:r w:rsidR="00477867" w:rsidRPr="00226758">
          <w:rPr>
            <w:rStyle w:val="Lienhypertexte"/>
            <w:noProof/>
          </w:rPr>
          <w:t>Les débuts 1976 - 1986 :</w:t>
        </w:r>
        <w:r w:rsidR="00477867">
          <w:rPr>
            <w:noProof/>
            <w:webHidden/>
          </w:rPr>
          <w:tab/>
        </w:r>
        <w:r w:rsidR="00477867">
          <w:rPr>
            <w:noProof/>
            <w:webHidden/>
          </w:rPr>
          <w:fldChar w:fldCharType="begin"/>
        </w:r>
        <w:r w:rsidR="00477867">
          <w:rPr>
            <w:noProof/>
            <w:webHidden/>
          </w:rPr>
          <w:instrText xml:space="preserve"> PAGEREF _Toc55141143 \h </w:instrText>
        </w:r>
        <w:r w:rsidR="00477867">
          <w:rPr>
            <w:noProof/>
            <w:webHidden/>
          </w:rPr>
        </w:r>
        <w:r w:rsidR="00477867">
          <w:rPr>
            <w:noProof/>
            <w:webHidden/>
          </w:rPr>
          <w:fldChar w:fldCharType="separate"/>
        </w:r>
        <w:r w:rsidR="00477867">
          <w:rPr>
            <w:noProof/>
            <w:webHidden/>
          </w:rPr>
          <w:t>7</w:t>
        </w:r>
        <w:r w:rsidR="00477867">
          <w:rPr>
            <w:noProof/>
            <w:webHidden/>
          </w:rPr>
          <w:fldChar w:fldCharType="end"/>
        </w:r>
      </w:hyperlink>
    </w:p>
    <w:p w14:paraId="67668E38" w14:textId="77777777" w:rsidR="00477867" w:rsidRDefault="008C2425" w:rsidP="008C2425">
      <w:pPr>
        <w:pStyle w:val="TM4"/>
        <w:rPr>
          <w:rFonts w:eastAsiaTheme="minorEastAsia" w:cstheme="minorBidi"/>
          <w:noProof/>
          <w:sz w:val="22"/>
          <w:szCs w:val="22"/>
          <w:lang w:val="fr-FR" w:eastAsia="fr-FR"/>
        </w:rPr>
      </w:pPr>
      <w:hyperlink w:anchor="_Toc55141144" w:history="1">
        <w:r w:rsidR="00477867" w:rsidRPr="00226758">
          <w:rPr>
            <w:rStyle w:val="Lienhypertexte"/>
            <w:noProof/>
          </w:rPr>
          <w:t>b)</w:t>
        </w:r>
        <w:r w:rsidR="00477867">
          <w:rPr>
            <w:rFonts w:eastAsiaTheme="minorEastAsia" w:cstheme="minorBidi"/>
            <w:noProof/>
            <w:sz w:val="22"/>
            <w:szCs w:val="22"/>
            <w:lang w:val="fr-FR" w:eastAsia="fr-FR"/>
          </w:rPr>
          <w:tab/>
        </w:r>
        <w:r w:rsidR="00477867" w:rsidRPr="00226758">
          <w:rPr>
            <w:rStyle w:val="Lienhypertexte"/>
            <w:noProof/>
          </w:rPr>
          <w:t>Les premières fusions : 1986-1996</w:t>
        </w:r>
        <w:r w:rsidR="00477867">
          <w:rPr>
            <w:noProof/>
            <w:webHidden/>
          </w:rPr>
          <w:tab/>
        </w:r>
        <w:r w:rsidR="00477867">
          <w:rPr>
            <w:noProof/>
            <w:webHidden/>
          </w:rPr>
          <w:fldChar w:fldCharType="begin"/>
        </w:r>
        <w:r w:rsidR="00477867">
          <w:rPr>
            <w:noProof/>
            <w:webHidden/>
          </w:rPr>
          <w:instrText xml:space="preserve"> PAGEREF _Toc55141144 \h </w:instrText>
        </w:r>
        <w:r w:rsidR="00477867">
          <w:rPr>
            <w:noProof/>
            <w:webHidden/>
          </w:rPr>
        </w:r>
        <w:r w:rsidR="00477867">
          <w:rPr>
            <w:noProof/>
            <w:webHidden/>
          </w:rPr>
          <w:fldChar w:fldCharType="separate"/>
        </w:r>
        <w:r w:rsidR="00477867">
          <w:rPr>
            <w:noProof/>
            <w:webHidden/>
          </w:rPr>
          <w:t>7</w:t>
        </w:r>
        <w:r w:rsidR="00477867">
          <w:rPr>
            <w:noProof/>
            <w:webHidden/>
          </w:rPr>
          <w:fldChar w:fldCharType="end"/>
        </w:r>
      </w:hyperlink>
    </w:p>
    <w:p w14:paraId="646AD8FA" w14:textId="77777777" w:rsidR="00477867" w:rsidRDefault="008C2425" w:rsidP="008C2425">
      <w:pPr>
        <w:pStyle w:val="TM4"/>
        <w:rPr>
          <w:rFonts w:eastAsiaTheme="minorEastAsia" w:cstheme="minorBidi"/>
          <w:noProof/>
          <w:sz w:val="22"/>
          <w:szCs w:val="22"/>
          <w:lang w:val="fr-FR" w:eastAsia="fr-FR"/>
        </w:rPr>
      </w:pPr>
      <w:hyperlink w:anchor="_Toc55141145" w:history="1">
        <w:r w:rsidR="00477867" w:rsidRPr="00226758">
          <w:rPr>
            <w:rStyle w:val="Lienhypertexte"/>
            <w:noProof/>
          </w:rPr>
          <w:t>c)</w:t>
        </w:r>
        <w:r w:rsidR="00477867">
          <w:rPr>
            <w:rFonts w:eastAsiaTheme="minorEastAsia" w:cstheme="minorBidi"/>
            <w:noProof/>
            <w:sz w:val="22"/>
            <w:szCs w:val="22"/>
            <w:lang w:val="fr-FR" w:eastAsia="fr-FR"/>
          </w:rPr>
          <w:tab/>
        </w:r>
        <w:r w:rsidR="00477867" w:rsidRPr="00226758">
          <w:rPr>
            <w:rStyle w:val="Lienhypertexte"/>
            <w:noProof/>
          </w:rPr>
          <w:t>Mondialisation, regroupement d’entreprises et La bulle internet : 1996-2006</w:t>
        </w:r>
        <w:r w:rsidR="00477867">
          <w:rPr>
            <w:noProof/>
            <w:webHidden/>
          </w:rPr>
          <w:tab/>
        </w:r>
        <w:r w:rsidR="00477867">
          <w:rPr>
            <w:noProof/>
            <w:webHidden/>
          </w:rPr>
          <w:fldChar w:fldCharType="begin"/>
        </w:r>
        <w:r w:rsidR="00477867">
          <w:rPr>
            <w:noProof/>
            <w:webHidden/>
          </w:rPr>
          <w:instrText xml:space="preserve"> PAGEREF _Toc55141145 \h </w:instrText>
        </w:r>
        <w:r w:rsidR="00477867">
          <w:rPr>
            <w:noProof/>
            <w:webHidden/>
          </w:rPr>
        </w:r>
        <w:r w:rsidR="00477867">
          <w:rPr>
            <w:noProof/>
            <w:webHidden/>
          </w:rPr>
          <w:fldChar w:fldCharType="separate"/>
        </w:r>
        <w:r w:rsidR="00477867">
          <w:rPr>
            <w:noProof/>
            <w:webHidden/>
          </w:rPr>
          <w:t>8</w:t>
        </w:r>
        <w:r w:rsidR="00477867">
          <w:rPr>
            <w:noProof/>
            <w:webHidden/>
          </w:rPr>
          <w:fldChar w:fldCharType="end"/>
        </w:r>
      </w:hyperlink>
    </w:p>
    <w:p w14:paraId="7212D877" w14:textId="77777777" w:rsidR="00477867" w:rsidRDefault="008C2425" w:rsidP="008C2425">
      <w:pPr>
        <w:pStyle w:val="TM4"/>
        <w:rPr>
          <w:rFonts w:eastAsiaTheme="minorEastAsia" w:cstheme="minorBidi"/>
          <w:noProof/>
          <w:sz w:val="22"/>
          <w:szCs w:val="22"/>
          <w:lang w:val="fr-FR" w:eastAsia="fr-FR"/>
        </w:rPr>
      </w:pPr>
      <w:hyperlink w:anchor="_Toc55141146" w:history="1">
        <w:r w:rsidR="00477867" w:rsidRPr="00226758">
          <w:rPr>
            <w:rStyle w:val="Lienhypertexte"/>
            <w:noProof/>
          </w:rPr>
          <w:t>d)</w:t>
        </w:r>
        <w:r w:rsidR="00477867">
          <w:rPr>
            <w:rFonts w:eastAsiaTheme="minorEastAsia" w:cstheme="minorBidi"/>
            <w:noProof/>
            <w:sz w:val="22"/>
            <w:szCs w:val="22"/>
            <w:lang w:val="fr-FR" w:eastAsia="fr-FR"/>
          </w:rPr>
          <w:tab/>
        </w:r>
        <w:r w:rsidR="00477867" w:rsidRPr="00226758">
          <w:rPr>
            <w:rStyle w:val="Lienhypertexte"/>
            <w:noProof/>
          </w:rPr>
          <w:t>Doubler sa taille : 2006-2016</w:t>
        </w:r>
        <w:r w:rsidR="00477867">
          <w:rPr>
            <w:noProof/>
            <w:webHidden/>
          </w:rPr>
          <w:tab/>
        </w:r>
        <w:r w:rsidR="00477867">
          <w:rPr>
            <w:noProof/>
            <w:webHidden/>
          </w:rPr>
          <w:fldChar w:fldCharType="begin"/>
        </w:r>
        <w:r w:rsidR="00477867">
          <w:rPr>
            <w:noProof/>
            <w:webHidden/>
          </w:rPr>
          <w:instrText xml:space="preserve"> PAGEREF _Toc55141146 \h </w:instrText>
        </w:r>
        <w:r w:rsidR="00477867">
          <w:rPr>
            <w:noProof/>
            <w:webHidden/>
          </w:rPr>
        </w:r>
        <w:r w:rsidR="00477867">
          <w:rPr>
            <w:noProof/>
            <w:webHidden/>
          </w:rPr>
          <w:fldChar w:fldCharType="separate"/>
        </w:r>
        <w:r w:rsidR="00477867">
          <w:rPr>
            <w:noProof/>
            <w:webHidden/>
          </w:rPr>
          <w:t>9</w:t>
        </w:r>
        <w:r w:rsidR="00477867">
          <w:rPr>
            <w:noProof/>
            <w:webHidden/>
          </w:rPr>
          <w:fldChar w:fldCharType="end"/>
        </w:r>
      </w:hyperlink>
    </w:p>
    <w:p w14:paraId="580751C7" w14:textId="77777777" w:rsidR="00477867" w:rsidRDefault="008C2425" w:rsidP="008C2425">
      <w:pPr>
        <w:pStyle w:val="TM4"/>
        <w:rPr>
          <w:rFonts w:eastAsiaTheme="minorEastAsia" w:cstheme="minorBidi"/>
          <w:noProof/>
          <w:sz w:val="22"/>
          <w:szCs w:val="22"/>
          <w:lang w:val="fr-FR" w:eastAsia="fr-FR"/>
        </w:rPr>
      </w:pPr>
      <w:hyperlink w:anchor="_Toc55141147" w:history="1">
        <w:r w:rsidR="00477867" w:rsidRPr="00226758">
          <w:rPr>
            <w:rStyle w:val="Lienhypertexte"/>
            <w:noProof/>
          </w:rPr>
          <w:t>e)</w:t>
        </w:r>
        <w:r w:rsidR="00477867">
          <w:rPr>
            <w:rFonts w:eastAsiaTheme="minorEastAsia" w:cstheme="minorBidi"/>
            <w:noProof/>
            <w:sz w:val="22"/>
            <w:szCs w:val="22"/>
            <w:lang w:val="fr-FR" w:eastAsia="fr-FR"/>
          </w:rPr>
          <w:tab/>
        </w:r>
        <w:r w:rsidR="00477867" w:rsidRPr="00226758">
          <w:rPr>
            <w:rStyle w:val="Lienhypertexte"/>
            <w:noProof/>
          </w:rPr>
          <w:t>Renforcement de sa position multisectoriels mondiale : 2016- aujourd’hui</w:t>
        </w:r>
        <w:r w:rsidR="00477867">
          <w:rPr>
            <w:noProof/>
            <w:webHidden/>
          </w:rPr>
          <w:tab/>
        </w:r>
        <w:r w:rsidR="00477867">
          <w:rPr>
            <w:noProof/>
            <w:webHidden/>
          </w:rPr>
          <w:fldChar w:fldCharType="begin"/>
        </w:r>
        <w:r w:rsidR="00477867">
          <w:rPr>
            <w:noProof/>
            <w:webHidden/>
          </w:rPr>
          <w:instrText xml:space="preserve"> PAGEREF _Toc55141147 \h </w:instrText>
        </w:r>
        <w:r w:rsidR="00477867">
          <w:rPr>
            <w:noProof/>
            <w:webHidden/>
          </w:rPr>
        </w:r>
        <w:r w:rsidR="00477867">
          <w:rPr>
            <w:noProof/>
            <w:webHidden/>
          </w:rPr>
          <w:fldChar w:fldCharType="separate"/>
        </w:r>
        <w:r w:rsidR="00477867">
          <w:rPr>
            <w:noProof/>
            <w:webHidden/>
          </w:rPr>
          <w:t>10</w:t>
        </w:r>
        <w:r w:rsidR="00477867">
          <w:rPr>
            <w:noProof/>
            <w:webHidden/>
          </w:rPr>
          <w:fldChar w:fldCharType="end"/>
        </w:r>
      </w:hyperlink>
    </w:p>
    <w:p w14:paraId="2BD92592" w14:textId="77777777" w:rsidR="00477867" w:rsidRDefault="008C2425" w:rsidP="008C2425">
      <w:pPr>
        <w:pStyle w:val="TM3"/>
        <w:rPr>
          <w:rFonts w:eastAsiaTheme="minorEastAsia" w:cstheme="minorBidi"/>
          <w:noProof/>
          <w:sz w:val="22"/>
          <w:szCs w:val="22"/>
          <w:lang w:val="fr-FR" w:eastAsia="fr-FR"/>
        </w:rPr>
      </w:pPr>
      <w:hyperlink w:anchor="_Toc55141148" w:history="1">
        <w:r w:rsidR="00477867" w:rsidRPr="00226758">
          <w:rPr>
            <w:rStyle w:val="Lienhypertexte"/>
            <w:noProof/>
          </w:rPr>
          <w:t>B.</w:t>
        </w:r>
        <w:r w:rsidR="00477867">
          <w:rPr>
            <w:rFonts w:eastAsiaTheme="minorEastAsia" w:cstheme="minorBidi"/>
            <w:noProof/>
            <w:sz w:val="22"/>
            <w:szCs w:val="22"/>
            <w:lang w:val="fr-FR" w:eastAsia="fr-FR"/>
          </w:rPr>
          <w:tab/>
        </w:r>
        <w:r w:rsidR="00477867" w:rsidRPr="00226758">
          <w:rPr>
            <w:rStyle w:val="Lienhypertexte"/>
            <w:noProof/>
          </w:rPr>
          <w:t>L’Organisation globale</w:t>
        </w:r>
        <w:r w:rsidR="00477867">
          <w:rPr>
            <w:noProof/>
            <w:webHidden/>
          </w:rPr>
          <w:tab/>
        </w:r>
        <w:r w:rsidR="00477867">
          <w:rPr>
            <w:noProof/>
            <w:webHidden/>
          </w:rPr>
          <w:fldChar w:fldCharType="begin"/>
        </w:r>
        <w:r w:rsidR="00477867">
          <w:rPr>
            <w:noProof/>
            <w:webHidden/>
          </w:rPr>
          <w:instrText xml:space="preserve"> PAGEREF _Toc55141148 \h </w:instrText>
        </w:r>
        <w:r w:rsidR="00477867">
          <w:rPr>
            <w:noProof/>
            <w:webHidden/>
          </w:rPr>
        </w:r>
        <w:r w:rsidR="00477867">
          <w:rPr>
            <w:noProof/>
            <w:webHidden/>
          </w:rPr>
          <w:fldChar w:fldCharType="separate"/>
        </w:r>
        <w:r w:rsidR="00477867">
          <w:rPr>
            <w:noProof/>
            <w:webHidden/>
          </w:rPr>
          <w:t>12</w:t>
        </w:r>
        <w:r w:rsidR="00477867">
          <w:rPr>
            <w:noProof/>
            <w:webHidden/>
          </w:rPr>
          <w:fldChar w:fldCharType="end"/>
        </w:r>
      </w:hyperlink>
    </w:p>
    <w:p w14:paraId="4483298E"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49" w:history="1">
        <w:r w:rsidR="00477867" w:rsidRPr="00226758">
          <w:rPr>
            <w:rStyle w:val="Lienhypertexte"/>
            <w:noProof/>
          </w:rPr>
          <w:t>2.4</w:t>
        </w:r>
        <w:r w:rsidR="00477867">
          <w:rPr>
            <w:rFonts w:eastAsiaTheme="minorEastAsia" w:cstheme="minorBidi"/>
            <w:smallCaps w:val="0"/>
            <w:noProof/>
            <w:sz w:val="22"/>
            <w:szCs w:val="22"/>
            <w:lang w:val="fr-FR" w:eastAsia="fr-FR"/>
          </w:rPr>
          <w:tab/>
        </w:r>
        <w:r w:rsidR="00477867" w:rsidRPr="00226758">
          <w:rPr>
            <w:rStyle w:val="Lienhypertexte"/>
            <w:noProof/>
          </w:rPr>
          <w:t>La SBU Europe de L’ouest et du Sud</w:t>
        </w:r>
        <w:r w:rsidR="00477867">
          <w:rPr>
            <w:noProof/>
            <w:webHidden/>
          </w:rPr>
          <w:tab/>
        </w:r>
        <w:r w:rsidR="00477867">
          <w:rPr>
            <w:noProof/>
            <w:webHidden/>
          </w:rPr>
          <w:fldChar w:fldCharType="begin"/>
        </w:r>
        <w:r w:rsidR="00477867">
          <w:rPr>
            <w:noProof/>
            <w:webHidden/>
          </w:rPr>
          <w:instrText xml:space="preserve"> PAGEREF _Toc55141149 \h </w:instrText>
        </w:r>
        <w:r w:rsidR="00477867">
          <w:rPr>
            <w:noProof/>
            <w:webHidden/>
          </w:rPr>
        </w:r>
        <w:r w:rsidR="00477867">
          <w:rPr>
            <w:noProof/>
            <w:webHidden/>
          </w:rPr>
          <w:fldChar w:fldCharType="separate"/>
        </w:r>
        <w:r w:rsidR="00477867">
          <w:rPr>
            <w:noProof/>
            <w:webHidden/>
          </w:rPr>
          <w:t>12</w:t>
        </w:r>
        <w:r w:rsidR="00477867">
          <w:rPr>
            <w:noProof/>
            <w:webHidden/>
          </w:rPr>
          <w:fldChar w:fldCharType="end"/>
        </w:r>
      </w:hyperlink>
    </w:p>
    <w:p w14:paraId="76DE0C6B"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50" w:history="1">
        <w:r w:rsidR="00477867" w:rsidRPr="00226758">
          <w:rPr>
            <w:rStyle w:val="Lienhypertexte"/>
            <w:noProof/>
          </w:rPr>
          <w:t>2.5</w:t>
        </w:r>
        <w:r w:rsidR="00477867">
          <w:rPr>
            <w:rFonts w:eastAsiaTheme="minorEastAsia" w:cstheme="minorBidi"/>
            <w:smallCaps w:val="0"/>
            <w:noProof/>
            <w:sz w:val="22"/>
            <w:szCs w:val="22"/>
            <w:lang w:val="fr-FR" w:eastAsia="fr-FR"/>
          </w:rPr>
          <w:tab/>
        </w:r>
        <w:r w:rsidR="00477867" w:rsidRPr="00226758">
          <w:rPr>
            <w:rStyle w:val="Lienhypertexte"/>
            <w:noProof/>
          </w:rPr>
          <w:t>France Grand Ouest (GO)</w:t>
        </w:r>
        <w:r w:rsidR="00477867">
          <w:rPr>
            <w:noProof/>
            <w:webHidden/>
          </w:rPr>
          <w:tab/>
        </w:r>
        <w:r w:rsidR="00477867">
          <w:rPr>
            <w:noProof/>
            <w:webHidden/>
          </w:rPr>
          <w:fldChar w:fldCharType="begin"/>
        </w:r>
        <w:r w:rsidR="00477867">
          <w:rPr>
            <w:noProof/>
            <w:webHidden/>
          </w:rPr>
          <w:instrText xml:space="preserve"> PAGEREF _Toc55141150 \h </w:instrText>
        </w:r>
        <w:r w:rsidR="00477867">
          <w:rPr>
            <w:noProof/>
            <w:webHidden/>
          </w:rPr>
        </w:r>
        <w:r w:rsidR="00477867">
          <w:rPr>
            <w:noProof/>
            <w:webHidden/>
          </w:rPr>
          <w:fldChar w:fldCharType="separate"/>
        </w:r>
        <w:r w:rsidR="00477867">
          <w:rPr>
            <w:noProof/>
            <w:webHidden/>
          </w:rPr>
          <w:t>14</w:t>
        </w:r>
        <w:r w:rsidR="00477867">
          <w:rPr>
            <w:noProof/>
            <w:webHidden/>
          </w:rPr>
          <w:fldChar w:fldCharType="end"/>
        </w:r>
      </w:hyperlink>
    </w:p>
    <w:p w14:paraId="3F8F4AEC" w14:textId="77777777" w:rsidR="00477867" w:rsidRDefault="008C2425" w:rsidP="008C2425">
      <w:pPr>
        <w:pStyle w:val="TM3"/>
        <w:rPr>
          <w:rFonts w:eastAsiaTheme="minorEastAsia" w:cstheme="minorBidi"/>
          <w:noProof/>
          <w:sz w:val="22"/>
          <w:szCs w:val="22"/>
          <w:lang w:val="fr-FR" w:eastAsia="fr-FR"/>
        </w:rPr>
      </w:pPr>
      <w:hyperlink w:anchor="_Toc55141151" w:history="1">
        <w:r w:rsidR="00477867" w:rsidRPr="00226758">
          <w:rPr>
            <w:rStyle w:val="Lienhypertexte"/>
            <w:noProof/>
          </w:rPr>
          <w:t>A.</w:t>
        </w:r>
        <w:r w:rsidR="00477867">
          <w:rPr>
            <w:rFonts w:eastAsiaTheme="minorEastAsia" w:cstheme="minorBidi"/>
            <w:noProof/>
            <w:sz w:val="22"/>
            <w:szCs w:val="22"/>
            <w:lang w:val="fr-FR" w:eastAsia="fr-FR"/>
          </w:rPr>
          <w:tab/>
        </w:r>
        <w:r w:rsidR="00477867" w:rsidRPr="00226758">
          <w:rPr>
            <w:rStyle w:val="Lienhypertexte"/>
            <w:noProof/>
          </w:rPr>
          <w:t>Organisation géographique et stratégique</w:t>
        </w:r>
        <w:r w:rsidR="00477867">
          <w:rPr>
            <w:noProof/>
            <w:webHidden/>
          </w:rPr>
          <w:tab/>
        </w:r>
        <w:r w:rsidR="00477867">
          <w:rPr>
            <w:noProof/>
            <w:webHidden/>
          </w:rPr>
          <w:fldChar w:fldCharType="begin"/>
        </w:r>
        <w:r w:rsidR="00477867">
          <w:rPr>
            <w:noProof/>
            <w:webHidden/>
          </w:rPr>
          <w:instrText xml:space="preserve"> PAGEREF _Toc55141151 \h </w:instrText>
        </w:r>
        <w:r w:rsidR="00477867">
          <w:rPr>
            <w:noProof/>
            <w:webHidden/>
          </w:rPr>
        </w:r>
        <w:r w:rsidR="00477867">
          <w:rPr>
            <w:noProof/>
            <w:webHidden/>
          </w:rPr>
          <w:fldChar w:fldCharType="separate"/>
        </w:r>
        <w:r w:rsidR="00477867">
          <w:rPr>
            <w:noProof/>
            <w:webHidden/>
          </w:rPr>
          <w:t>14</w:t>
        </w:r>
        <w:r w:rsidR="00477867">
          <w:rPr>
            <w:noProof/>
            <w:webHidden/>
          </w:rPr>
          <w:fldChar w:fldCharType="end"/>
        </w:r>
      </w:hyperlink>
    </w:p>
    <w:p w14:paraId="773A28DB"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52" w:history="1">
        <w:r w:rsidR="00477867" w:rsidRPr="00226758">
          <w:rPr>
            <w:rStyle w:val="Lienhypertexte"/>
            <w:noProof/>
          </w:rPr>
          <w:t>2.6</w:t>
        </w:r>
        <w:r w:rsidR="00477867">
          <w:rPr>
            <w:rFonts w:eastAsiaTheme="minorEastAsia" w:cstheme="minorBidi"/>
            <w:smallCaps w:val="0"/>
            <w:noProof/>
            <w:sz w:val="22"/>
            <w:szCs w:val="22"/>
            <w:lang w:val="fr-FR" w:eastAsia="fr-FR"/>
          </w:rPr>
          <w:tab/>
        </w:r>
        <w:r w:rsidR="00477867" w:rsidRPr="00226758">
          <w:rPr>
            <w:rStyle w:val="Lienhypertexte"/>
            <w:noProof/>
          </w:rPr>
          <w:t>Agence de Bordeaux : CGI Bordeaux-LBP</w:t>
        </w:r>
        <w:r w:rsidR="00477867">
          <w:rPr>
            <w:noProof/>
            <w:webHidden/>
          </w:rPr>
          <w:tab/>
        </w:r>
        <w:r w:rsidR="00477867">
          <w:rPr>
            <w:noProof/>
            <w:webHidden/>
          </w:rPr>
          <w:fldChar w:fldCharType="begin"/>
        </w:r>
        <w:r w:rsidR="00477867">
          <w:rPr>
            <w:noProof/>
            <w:webHidden/>
          </w:rPr>
          <w:instrText xml:space="preserve"> PAGEREF _Toc55141152 \h </w:instrText>
        </w:r>
        <w:r w:rsidR="00477867">
          <w:rPr>
            <w:noProof/>
            <w:webHidden/>
          </w:rPr>
        </w:r>
        <w:r w:rsidR="00477867">
          <w:rPr>
            <w:noProof/>
            <w:webHidden/>
          </w:rPr>
          <w:fldChar w:fldCharType="separate"/>
        </w:r>
        <w:r w:rsidR="00477867">
          <w:rPr>
            <w:noProof/>
            <w:webHidden/>
          </w:rPr>
          <w:t>15</w:t>
        </w:r>
        <w:r w:rsidR="00477867">
          <w:rPr>
            <w:noProof/>
            <w:webHidden/>
          </w:rPr>
          <w:fldChar w:fldCharType="end"/>
        </w:r>
      </w:hyperlink>
    </w:p>
    <w:p w14:paraId="0D3E53B2"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53" w:history="1">
        <w:r w:rsidR="00477867" w:rsidRPr="00226758">
          <w:rPr>
            <w:rStyle w:val="Lienhypertexte"/>
            <w:noProof/>
          </w:rPr>
          <w:t>2.7</w:t>
        </w:r>
        <w:r w:rsidR="00477867">
          <w:rPr>
            <w:rFonts w:eastAsiaTheme="minorEastAsia" w:cstheme="minorBidi"/>
            <w:smallCaps w:val="0"/>
            <w:noProof/>
            <w:sz w:val="22"/>
            <w:szCs w:val="22"/>
            <w:lang w:val="fr-FR" w:eastAsia="fr-FR"/>
          </w:rPr>
          <w:tab/>
        </w:r>
        <w:r w:rsidR="00477867" w:rsidRPr="00226758">
          <w:rPr>
            <w:rStyle w:val="Lienhypertexte"/>
            <w:noProof/>
          </w:rPr>
          <w:t>Le projet de Tierce Maintenance Applicative (TMA) META4 PeopleNet</w:t>
        </w:r>
        <w:r w:rsidR="00477867">
          <w:rPr>
            <w:noProof/>
            <w:webHidden/>
          </w:rPr>
          <w:tab/>
        </w:r>
        <w:r w:rsidR="00477867">
          <w:rPr>
            <w:noProof/>
            <w:webHidden/>
          </w:rPr>
          <w:fldChar w:fldCharType="begin"/>
        </w:r>
        <w:r w:rsidR="00477867">
          <w:rPr>
            <w:noProof/>
            <w:webHidden/>
          </w:rPr>
          <w:instrText xml:space="preserve"> PAGEREF _Toc55141153 \h </w:instrText>
        </w:r>
        <w:r w:rsidR="00477867">
          <w:rPr>
            <w:noProof/>
            <w:webHidden/>
          </w:rPr>
        </w:r>
        <w:r w:rsidR="00477867">
          <w:rPr>
            <w:noProof/>
            <w:webHidden/>
          </w:rPr>
          <w:fldChar w:fldCharType="separate"/>
        </w:r>
        <w:r w:rsidR="00477867">
          <w:rPr>
            <w:noProof/>
            <w:webHidden/>
          </w:rPr>
          <w:t>16</w:t>
        </w:r>
        <w:r w:rsidR="00477867">
          <w:rPr>
            <w:noProof/>
            <w:webHidden/>
          </w:rPr>
          <w:fldChar w:fldCharType="end"/>
        </w:r>
      </w:hyperlink>
    </w:p>
    <w:p w14:paraId="2B1D8A23" w14:textId="77777777" w:rsidR="00477867" w:rsidRDefault="008C2425" w:rsidP="008C2425">
      <w:pPr>
        <w:pStyle w:val="TM3"/>
        <w:rPr>
          <w:rFonts w:eastAsiaTheme="minorEastAsia" w:cstheme="minorBidi"/>
          <w:noProof/>
          <w:sz w:val="22"/>
          <w:szCs w:val="22"/>
          <w:lang w:val="fr-FR" w:eastAsia="fr-FR"/>
        </w:rPr>
      </w:pPr>
      <w:hyperlink w:anchor="_Toc55141154" w:history="1">
        <w:r w:rsidR="00477867" w:rsidRPr="00226758">
          <w:rPr>
            <w:rStyle w:val="Lienhypertexte"/>
            <w:noProof/>
          </w:rPr>
          <w:t>C.</w:t>
        </w:r>
        <w:r w:rsidR="00477867">
          <w:rPr>
            <w:rFonts w:eastAsiaTheme="minorEastAsia" w:cstheme="minorBidi"/>
            <w:noProof/>
            <w:sz w:val="22"/>
            <w:szCs w:val="22"/>
            <w:lang w:val="fr-FR" w:eastAsia="fr-FR"/>
          </w:rPr>
          <w:tab/>
        </w:r>
        <w:r w:rsidR="00477867" w:rsidRPr="00226758">
          <w:rPr>
            <w:rStyle w:val="Lienhypertexte"/>
            <w:noProof/>
          </w:rPr>
          <w:t>Le contexte :</w:t>
        </w:r>
        <w:r w:rsidR="00477867">
          <w:rPr>
            <w:noProof/>
            <w:webHidden/>
          </w:rPr>
          <w:tab/>
        </w:r>
        <w:r w:rsidR="00477867">
          <w:rPr>
            <w:noProof/>
            <w:webHidden/>
          </w:rPr>
          <w:fldChar w:fldCharType="begin"/>
        </w:r>
        <w:r w:rsidR="00477867">
          <w:rPr>
            <w:noProof/>
            <w:webHidden/>
          </w:rPr>
          <w:instrText xml:space="preserve"> PAGEREF _Toc55141154 \h </w:instrText>
        </w:r>
        <w:r w:rsidR="00477867">
          <w:rPr>
            <w:noProof/>
            <w:webHidden/>
          </w:rPr>
        </w:r>
        <w:r w:rsidR="00477867">
          <w:rPr>
            <w:noProof/>
            <w:webHidden/>
          </w:rPr>
          <w:fldChar w:fldCharType="separate"/>
        </w:r>
        <w:r w:rsidR="00477867">
          <w:rPr>
            <w:noProof/>
            <w:webHidden/>
          </w:rPr>
          <w:t>16</w:t>
        </w:r>
        <w:r w:rsidR="00477867">
          <w:rPr>
            <w:noProof/>
            <w:webHidden/>
          </w:rPr>
          <w:fldChar w:fldCharType="end"/>
        </w:r>
      </w:hyperlink>
    </w:p>
    <w:p w14:paraId="27493C94" w14:textId="77777777" w:rsidR="00477867" w:rsidRDefault="008C2425" w:rsidP="008C2425">
      <w:pPr>
        <w:pStyle w:val="TM3"/>
        <w:rPr>
          <w:rFonts w:eastAsiaTheme="minorEastAsia" w:cstheme="minorBidi"/>
          <w:noProof/>
          <w:sz w:val="22"/>
          <w:szCs w:val="22"/>
          <w:lang w:val="fr-FR" w:eastAsia="fr-FR"/>
        </w:rPr>
      </w:pPr>
      <w:hyperlink w:anchor="_Toc55141155" w:history="1">
        <w:r w:rsidR="00477867" w:rsidRPr="00226758">
          <w:rPr>
            <w:rStyle w:val="Lienhypertexte"/>
            <w:noProof/>
          </w:rPr>
          <w:t>D.</w:t>
        </w:r>
        <w:r w:rsidR="00477867">
          <w:rPr>
            <w:rFonts w:eastAsiaTheme="minorEastAsia" w:cstheme="minorBidi"/>
            <w:noProof/>
            <w:sz w:val="22"/>
            <w:szCs w:val="22"/>
            <w:lang w:val="fr-FR" w:eastAsia="fr-FR"/>
          </w:rPr>
          <w:tab/>
        </w:r>
        <w:r w:rsidR="00477867" w:rsidRPr="00226758">
          <w:rPr>
            <w:rStyle w:val="Lienhypertexte"/>
            <w:noProof/>
          </w:rPr>
          <w:t>Les outils de la TMA</w:t>
        </w:r>
        <w:r w:rsidR="00477867">
          <w:rPr>
            <w:noProof/>
            <w:webHidden/>
          </w:rPr>
          <w:tab/>
        </w:r>
        <w:r w:rsidR="00477867">
          <w:rPr>
            <w:noProof/>
            <w:webHidden/>
          </w:rPr>
          <w:fldChar w:fldCharType="begin"/>
        </w:r>
        <w:r w:rsidR="00477867">
          <w:rPr>
            <w:noProof/>
            <w:webHidden/>
          </w:rPr>
          <w:instrText xml:space="preserve"> PAGEREF _Toc55141155 \h </w:instrText>
        </w:r>
        <w:r w:rsidR="00477867">
          <w:rPr>
            <w:noProof/>
            <w:webHidden/>
          </w:rPr>
        </w:r>
        <w:r w:rsidR="00477867">
          <w:rPr>
            <w:noProof/>
            <w:webHidden/>
          </w:rPr>
          <w:fldChar w:fldCharType="separate"/>
        </w:r>
        <w:r w:rsidR="00477867">
          <w:rPr>
            <w:noProof/>
            <w:webHidden/>
          </w:rPr>
          <w:t>17</w:t>
        </w:r>
        <w:r w:rsidR="00477867">
          <w:rPr>
            <w:noProof/>
            <w:webHidden/>
          </w:rPr>
          <w:fldChar w:fldCharType="end"/>
        </w:r>
      </w:hyperlink>
    </w:p>
    <w:p w14:paraId="3FA5C7C4" w14:textId="77777777" w:rsidR="00477867" w:rsidRDefault="008C2425" w:rsidP="008C2425">
      <w:pPr>
        <w:pStyle w:val="TM4"/>
        <w:rPr>
          <w:rFonts w:eastAsiaTheme="minorEastAsia" w:cstheme="minorBidi"/>
          <w:noProof/>
          <w:sz w:val="22"/>
          <w:szCs w:val="22"/>
          <w:lang w:val="fr-FR" w:eastAsia="fr-FR"/>
        </w:rPr>
      </w:pPr>
      <w:hyperlink w:anchor="_Toc55141156" w:history="1">
        <w:r w:rsidR="00477867" w:rsidRPr="00226758">
          <w:rPr>
            <w:rStyle w:val="Lienhypertexte"/>
            <w:noProof/>
          </w:rPr>
          <w:t>a)</w:t>
        </w:r>
        <w:r w:rsidR="00477867">
          <w:rPr>
            <w:rFonts w:eastAsiaTheme="minorEastAsia" w:cstheme="minorBidi"/>
            <w:noProof/>
            <w:sz w:val="22"/>
            <w:szCs w:val="22"/>
            <w:lang w:val="fr-FR" w:eastAsia="fr-FR"/>
          </w:rPr>
          <w:tab/>
        </w:r>
        <w:r w:rsidR="00477867" w:rsidRPr="00226758">
          <w:rPr>
            <w:rStyle w:val="Lienhypertexte"/>
            <w:noProof/>
          </w:rPr>
          <w:t>Outils de réalisation</w:t>
        </w:r>
        <w:r w:rsidR="00477867">
          <w:rPr>
            <w:noProof/>
            <w:webHidden/>
          </w:rPr>
          <w:tab/>
        </w:r>
        <w:r w:rsidR="00477867">
          <w:rPr>
            <w:noProof/>
            <w:webHidden/>
          </w:rPr>
          <w:fldChar w:fldCharType="begin"/>
        </w:r>
        <w:r w:rsidR="00477867">
          <w:rPr>
            <w:noProof/>
            <w:webHidden/>
          </w:rPr>
          <w:instrText xml:space="preserve"> PAGEREF _Toc55141156 \h </w:instrText>
        </w:r>
        <w:r w:rsidR="00477867">
          <w:rPr>
            <w:noProof/>
            <w:webHidden/>
          </w:rPr>
        </w:r>
        <w:r w:rsidR="00477867">
          <w:rPr>
            <w:noProof/>
            <w:webHidden/>
          </w:rPr>
          <w:fldChar w:fldCharType="separate"/>
        </w:r>
        <w:r w:rsidR="00477867">
          <w:rPr>
            <w:noProof/>
            <w:webHidden/>
          </w:rPr>
          <w:t>17</w:t>
        </w:r>
        <w:r w:rsidR="00477867">
          <w:rPr>
            <w:noProof/>
            <w:webHidden/>
          </w:rPr>
          <w:fldChar w:fldCharType="end"/>
        </w:r>
      </w:hyperlink>
    </w:p>
    <w:p w14:paraId="55ED876A"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57" w:history="1">
        <w:r w:rsidR="00477867" w:rsidRPr="00226758">
          <w:rPr>
            <w:rStyle w:val="Lienhypertexte"/>
            <w:noProof/>
          </w:rPr>
          <w:t>I.</w:t>
        </w:r>
        <w:r w:rsidR="00477867">
          <w:rPr>
            <w:rFonts w:eastAsiaTheme="minorEastAsia" w:cstheme="minorBidi"/>
            <w:noProof/>
            <w:sz w:val="22"/>
            <w:szCs w:val="22"/>
            <w:lang w:val="fr-FR" w:eastAsia="fr-FR"/>
          </w:rPr>
          <w:tab/>
        </w:r>
        <w:r w:rsidR="00477867" w:rsidRPr="00226758">
          <w:rPr>
            <w:rStyle w:val="Lienhypertexte"/>
            <w:noProof/>
          </w:rPr>
          <w:t>Le progiciel PeopleNet de Meta4</w:t>
        </w:r>
        <w:r w:rsidR="00477867">
          <w:rPr>
            <w:noProof/>
            <w:webHidden/>
          </w:rPr>
          <w:tab/>
        </w:r>
        <w:r w:rsidR="00477867">
          <w:rPr>
            <w:noProof/>
            <w:webHidden/>
          </w:rPr>
          <w:fldChar w:fldCharType="begin"/>
        </w:r>
        <w:r w:rsidR="00477867">
          <w:rPr>
            <w:noProof/>
            <w:webHidden/>
          </w:rPr>
          <w:instrText xml:space="preserve"> PAGEREF _Toc55141157 \h </w:instrText>
        </w:r>
        <w:r w:rsidR="00477867">
          <w:rPr>
            <w:noProof/>
            <w:webHidden/>
          </w:rPr>
        </w:r>
        <w:r w:rsidR="00477867">
          <w:rPr>
            <w:noProof/>
            <w:webHidden/>
          </w:rPr>
          <w:fldChar w:fldCharType="separate"/>
        </w:r>
        <w:r w:rsidR="00477867">
          <w:rPr>
            <w:noProof/>
            <w:webHidden/>
          </w:rPr>
          <w:t>18</w:t>
        </w:r>
        <w:r w:rsidR="00477867">
          <w:rPr>
            <w:noProof/>
            <w:webHidden/>
          </w:rPr>
          <w:fldChar w:fldCharType="end"/>
        </w:r>
      </w:hyperlink>
    </w:p>
    <w:p w14:paraId="1470C5DA" w14:textId="77777777" w:rsidR="00477867" w:rsidRDefault="008C2425">
      <w:pPr>
        <w:pStyle w:val="TM6"/>
        <w:tabs>
          <w:tab w:val="left" w:pos="1920"/>
          <w:tab w:val="right" w:leader="dot" w:pos="9771"/>
        </w:tabs>
        <w:rPr>
          <w:rFonts w:eastAsiaTheme="minorEastAsia" w:cstheme="minorBidi"/>
          <w:noProof/>
          <w:sz w:val="22"/>
          <w:szCs w:val="22"/>
          <w:lang w:val="fr-FR" w:eastAsia="fr-FR"/>
        </w:rPr>
      </w:pPr>
      <w:hyperlink w:anchor="_Toc55141158" w:history="1">
        <w:r w:rsidR="00477867" w:rsidRPr="00226758">
          <w:rPr>
            <w:rStyle w:val="Lienhypertexte"/>
            <w:noProof/>
          </w:rPr>
          <w:t>2.7.1.A.A.1</w:t>
        </w:r>
        <w:r w:rsidR="00477867">
          <w:rPr>
            <w:rFonts w:eastAsiaTheme="minorEastAsia" w:cstheme="minorBidi"/>
            <w:noProof/>
            <w:sz w:val="22"/>
            <w:szCs w:val="22"/>
            <w:lang w:val="fr-FR" w:eastAsia="fr-FR"/>
          </w:rPr>
          <w:tab/>
        </w:r>
        <w:r w:rsidR="00477867" w:rsidRPr="00226758">
          <w:rPr>
            <w:rStyle w:val="Lienhypertexte"/>
            <w:noProof/>
          </w:rPr>
          <w:t>Architecture de PeopleNet</w:t>
        </w:r>
        <w:r w:rsidR="00477867">
          <w:rPr>
            <w:noProof/>
            <w:webHidden/>
          </w:rPr>
          <w:tab/>
        </w:r>
        <w:r w:rsidR="00477867">
          <w:rPr>
            <w:noProof/>
            <w:webHidden/>
          </w:rPr>
          <w:fldChar w:fldCharType="begin"/>
        </w:r>
        <w:r w:rsidR="00477867">
          <w:rPr>
            <w:noProof/>
            <w:webHidden/>
          </w:rPr>
          <w:instrText xml:space="preserve"> PAGEREF _Toc55141158 \h </w:instrText>
        </w:r>
        <w:r w:rsidR="00477867">
          <w:rPr>
            <w:noProof/>
            <w:webHidden/>
          </w:rPr>
        </w:r>
        <w:r w:rsidR="00477867">
          <w:rPr>
            <w:noProof/>
            <w:webHidden/>
          </w:rPr>
          <w:fldChar w:fldCharType="separate"/>
        </w:r>
        <w:r w:rsidR="00477867">
          <w:rPr>
            <w:noProof/>
            <w:webHidden/>
          </w:rPr>
          <w:t>18</w:t>
        </w:r>
        <w:r w:rsidR="00477867">
          <w:rPr>
            <w:noProof/>
            <w:webHidden/>
          </w:rPr>
          <w:fldChar w:fldCharType="end"/>
        </w:r>
      </w:hyperlink>
    </w:p>
    <w:p w14:paraId="4562F597" w14:textId="77777777" w:rsidR="00477867" w:rsidRDefault="008C2425">
      <w:pPr>
        <w:pStyle w:val="TM7"/>
        <w:tabs>
          <w:tab w:val="left" w:pos="1528"/>
          <w:tab w:val="right" w:leader="dot" w:pos="9771"/>
        </w:tabs>
        <w:rPr>
          <w:rFonts w:eastAsiaTheme="minorEastAsia" w:cstheme="minorBidi"/>
          <w:noProof/>
          <w:sz w:val="22"/>
          <w:szCs w:val="22"/>
          <w:lang w:val="fr-FR" w:eastAsia="fr-FR"/>
        </w:rPr>
      </w:pPr>
      <w:hyperlink w:anchor="_Toc55141159" w:history="1">
        <w:r w:rsidR="00477867" w:rsidRPr="00226758">
          <w:rPr>
            <w:rStyle w:val="Lienhypertexte"/>
            <w:noProof/>
          </w:rPr>
          <w:t>1.1</w:t>
        </w:r>
        <w:r w:rsidR="00477867">
          <w:rPr>
            <w:rFonts w:eastAsiaTheme="minorEastAsia" w:cstheme="minorBidi"/>
            <w:noProof/>
            <w:sz w:val="22"/>
            <w:szCs w:val="22"/>
            <w:lang w:val="fr-FR" w:eastAsia="fr-FR"/>
          </w:rPr>
          <w:tab/>
        </w:r>
        <w:r w:rsidR="00477867" w:rsidRPr="00226758">
          <w:rPr>
            <w:rStyle w:val="Lienhypertexte"/>
            <w:noProof/>
          </w:rPr>
          <w:t>Une base de donnée physique</w:t>
        </w:r>
        <w:r w:rsidR="00477867">
          <w:rPr>
            <w:noProof/>
            <w:webHidden/>
          </w:rPr>
          <w:tab/>
        </w:r>
        <w:r w:rsidR="00477867">
          <w:rPr>
            <w:noProof/>
            <w:webHidden/>
          </w:rPr>
          <w:fldChar w:fldCharType="begin"/>
        </w:r>
        <w:r w:rsidR="00477867">
          <w:rPr>
            <w:noProof/>
            <w:webHidden/>
          </w:rPr>
          <w:instrText xml:space="preserve"> PAGEREF _Toc55141159 \h </w:instrText>
        </w:r>
        <w:r w:rsidR="00477867">
          <w:rPr>
            <w:noProof/>
            <w:webHidden/>
          </w:rPr>
        </w:r>
        <w:r w:rsidR="00477867">
          <w:rPr>
            <w:noProof/>
            <w:webHidden/>
          </w:rPr>
          <w:fldChar w:fldCharType="separate"/>
        </w:r>
        <w:r w:rsidR="00477867">
          <w:rPr>
            <w:noProof/>
            <w:webHidden/>
          </w:rPr>
          <w:t>18</w:t>
        </w:r>
        <w:r w:rsidR="00477867">
          <w:rPr>
            <w:noProof/>
            <w:webHidden/>
          </w:rPr>
          <w:fldChar w:fldCharType="end"/>
        </w:r>
      </w:hyperlink>
    </w:p>
    <w:p w14:paraId="007480F2" w14:textId="77777777" w:rsidR="00477867" w:rsidRDefault="008C2425">
      <w:pPr>
        <w:pStyle w:val="TM7"/>
        <w:tabs>
          <w:tab w:val="left" w:pos="1528"/>
          <w:tab w:val="right" w:leader="dot" w:pos="9771"/>
        </w:tabs>
        <w:rPr>
          <w:rFonts w:eastAsiaTheme="minorEastAsia" w:cstheme="minorBidi"/>
          <w:noProof/>
          <w:sz w:val="22"/>
          <w:szCs w:val="22"/>
          <w:lang w:val="fr-FR" w:eastAsia="fr-FR"/>
        </w:rPr>
      </w:pPr>
      <w:hyperlink w:anchor="_Toc55141160" w:history="1">
        <w:r w:rsidR="00477867" w:rsidRPr="00226758">
          <w:rPr>
            <w:rStyle w:val="Lienhypertexte"/>
            <w:noProof/>
          </w:rPr>
          <w:t>1.2</w:t>
        </w:r>
        <w:r w:rsidR="00477867">
          <w:rPr>
            <w:rFonts w:eastAsiaTheme="minorEastAsia" w:cstheme="minorBidi"/>
            <w:noProof/>
            <w:sz w:val="22"/>
            <w:szCs w:val="22"/>
            <w:lang w:val="fr-FR" w:eastAsia="fr-FR"/>
          </w:rPr>
          <w:tab/>
        </w:r>
        <w:r w:rsidR="00477867" w:rsidRPr="00226758">
          <w:rPr>
            <w:rStyle w:val="Lienhypertexte"/>
            <w:noProof/>
          </w:rPr>
          <w:t>Une couche logique</w:t>
        </w:r>
        <w:r w:rsidR="00477867">
          <w:rPr>
            <w:noProof/>
            <w:webHidden/>
          </w:rPr>
          <w:tab/>
        </w:r>
        <w:r w:rsidR="00477867">
          <w:rPr>
            <w:noProof/>
            <w:webHidden/>
          </w:rPr>
          <w:fldChar w:fldCharType="begin"/>
        </w:r>
        <w:r w:rsidR="00477867">
          <w:rPr>
            <w:noProof/>
            <w:webHidden/>
          </w:rPr>
          <w:instrText xml:space="preserve"> PAGEREF _Toc55141160 \h </w:instrText>
        </w:r>
        <w:r w:rsidR="00477867">
          <w:rPr>
            <w:noProof/>
            <w:webHidden/>
          </w:rPr>
        </w:r>
        <w:r w:rsidR="00477867">
          <w:rPr>
            <w:noProof/>
            <w:webHidden/>
          </w:rPr>
          <w:fldChar w:fldCharType="separate"/>
        </w:r>
        <w:r w:rsidR="00477867">
          <w:rPr>
            <w:noProof/>
            <w:webHidden/>
          </w:rPr>
          <w:t>19</w:t>
        </w:r>
        <w:r w:rsidR="00477867">
          <w:rPr>
            <w:noProof/>
            <w:webHidden/>
          </w:rPr>
          <w:fldChar w:fldCharType="end"/>
        </w:r>
      </w:hyperlink>
    </w:p>
    <w:p w14:paraId="10836449" w14:textId="77777777" w:rsidR="00477867" w:rsidRDefault="008C2425">
      <w:pPr>
        <w:pStyle w:val="TM7"/>
        <w:tabs>
          <w:tab w:val="left" w:pos="1528"/>
          <w:tab w:val="right" w:leader="dot" w:pos="9771"/>
        </w:tabs>
        <w:rPr>
          <w:rFonts w:eastAsiaTheme="minorEastAsia" w:cstheme="minorBidi"/>
          <w:noProof/>
          <w:sz w:val="22"/>
          <w:szCs w:val="22"/>
          <w:lang w:val="fr-FR" w:eastAsia="fr-FR"/>
        </w:rPr>
      </w:pPr>
      <w:hyperlink w:anchor="_Toc55141161" w:history="1">
        <w:r w:rsidR="00477867" w:rsidRPr="00226758">
          <w:rPr>
            <w:rStyle w:val="Lienhypertexte"/>
            <w:noProof/>
          </w:rPr>
          <w:t>1.3</w:t>
        </w:r>
        <w:r w:rsidR="00477867">
          <w:rPr>
            <w:rFonts w:eastAsiaTheme="minorEastAsia" w:cstheme="minorBidi"/>
            <w:noProof/>
            <w:sz w:val="22"/>
            <w:szCs w:val="22"/>
            <w:lang w:val="fr-FR" w:eastAsia="fr-FR"/>
          </w:rPr>
          <w:tab/>
        </w:r>
        <w:r w:rsidR="00477867" w:rsidRPr="00226758">
          <w:rPr>
            <w:rStyle w:val="Lienhypertexte"/>
            <w:noProof/>
          </w:rPr>
          <w:t>Une couche applicative</w:t>
        </w:r>
        <w:r w:rsidR="00477867">
          <w:rPr>
            <w:noProof/>
            <w:webHidden/>
          </w:rPr>
          <w:tab/>
        </w:r>
        <w:r w:rsidR="00477867">
          <w:rPr>
            <w:noProof/>
            <w:webHidden/>
          </w:rPr>
          <w:fldChar w:fldCharType="begin"/>
        </w:r>
        <w:r w:rsidR="00477867">
          <w:rPr>
            <w:noProof/>
            <w:webHidden/>
          </w:rPr>
          <w:instrText xml:space="preserve"> PAGEREF _Toc55141161 \h </w:instrText>
        </w:r>
        <w:r w:rsidR="00477867">
          <w:rPr>
            <w:noProof/>
            <w:webHidden/>
          </w:rPr>
        </w:r>
        <w:r w:rsidR="00477867">
          <w:rPr>
            <w:noProof/>
            <w:webHidden/>
          </w:rPr>
          <w:fldChar w:fldCharType="separate"/>
        </w:r>
        <w:r w:rsidR="00477867">
          <w:rPr>
            <w:noProof/>
            <w:webHidden/>
          </w:rPr>
          <w:t>19</w:t>
        </w:r>
        <w:r w:rsidR="00477867">
          <w:rPr>
            <w:noProof/>
            <w:webHidden/>
          </w:rPr>
          <w:fldChar w:fldCharType="end"/>
        </w:r>
      </w:hyperlink>
    </w:p>
    <w:p w14:paraId="1BAB09FB" w14:textId="77777777" w:rsidR="00477867" w:rsidRDefault="008C2425">
      <w:pPr>
        <w:pStyle w:val="TM7"/>
        <w:tabs>
          <w:tab w:val="left" w:pos="1528"/>
          <w:tab w:val="right" w:leader="dot" w:pos="9771"/>
        </w:tabs>
        <w:rPr>
          <w:rFonts w:eastAsiaTheme="minorEastAsia" w:cstheme="minorBidi"/>
          <w:noProof/>
          <w:sz w:val="22"/>
          <w:szCs w:val="22"/>
          <w:lang w:val="fr-FR" w:eastAsia="fr-FR"/>
        </w:rPr>
      </w:pPr>
      <w:hyperlink w:anchor="_Toc55141162" w:history="1">
        <w:r w:rsidR="00477867" w:rsidRPr="00226758">
          <w:rPr>
            <w:rStyle w:val="Lienhypertexte"/>
            <w:noProof/>
          </w:rPr>
          <w:t>1.4</w:t>
        </w:r>
        <w:r w:rsidR="00477867">
          <w:rPr>
            <w:rFonts w:eastAsiaTheme="minorEastAsia" w:cstheme="minorBidi"/>
            <w:noProof/>
            <w:sz w:val="22"/>
            <w:szCs w:val="22"/>
            <w:lang w:val="fr-FR" w:eastAsia="fr-FR"/>
          </w:rPr>
          <w:tab/>
        </w:r>
        <w:r w:rsidR="00477867" w:rsidRPr="00226758">
          <w:rPr>
            <w:rStyle w:val="Lienhypertexte"/>
            <w:noProof/>
          </w:rPr>
          <w:t>Les Meta4 Objets</w:t>
        </w:r>
        <w:r w:rsidR="00477867">
          <w:rPr>
            <w:noProof/>
            <w:webHidden/>
          </w:rPr>
          <w:tab/>
        </w:r>
        <w:r w:rsidR="00477867">
          <w:rPr>
            <w:noProof/>
            <w:webHidden/>
          </w:rPr>
          <w:fldChar w:fldCharType="begin"/>
        </w:r>
        <w:r w:rsidR="00477867">
          <w:rPr>
            <w:noProof/>
            <w:webHidden/>
          </w:rPr>
          <w:instrText xml:space="preserve"> PAGEREF _Toc55141162 \h </w:instrText>
        </w:r>
        <w:r w:rsidR="00477867">
          <w:rPr>
            <w:noProof/>
            <w:webHidden/>
          </w:rPr>
        </w:r>
        <w:r w:rsidR="00477867">
          <w:rPr>
            <w:noProof/>
            <w:webHidden/>
          </w:rPr>
          <w:fldChar w:fldCharType="separate"/>
        </w:r>
        <w:r w:rsidR="00477867">
          <w:rPr>
            <w:noProof/>
            <w:webHidden/>
          </w:rPr>
          <w:t>19</w:t>
        </w:r>
        <w:r w:rsidR="00477867">
          <w:rPr>
            <w:noProof/>
            <w:webHidden/>
          </w:rPr>
          <w:fldChar w:fldCharType="end"/>
        </w:r>
      </w:hyperlink>
    </w:p>
    <w:p w14:paraId="0BAAAFC6" w14:textId="77777777" w:rsidR="00477867" w:rsidRDefault="008C2425">
      <w:pPr>
        <w:pStyle w:val="TM7"/>
        <w:tabs>
          <w:tab w:val="left" w:pos="1528"/>
          <w:tab w:val="right" w:leader="dot" w:pos="9771"/>
        </w:tabs>
        <w:rPr>
          <w:rFonts w:eastAsiaTheme="minorEastAsia" w:cstheme="minorBidi"/>
          <w:noProof/>
          <w:sz w:val="22"/>
          <w:szCs w:val="22"/>
          <w:lang w:val="fr-FR" w:eastAsia="fr-FR"/>
        </w:rPr>
      </w:pPr>
      <w:hyperlink w:anchor="_Toc55141163" w:history="1">
        <w:r w:rsidR="00477867" w:rsidRPr="00226758">
          <w:rPr>
            <w:rStyle w:val="Lienhypertexte"/>
            <w:noProof/>
          </w:rPr>
          <w:t>1.5</w:t>
        </w:r>
        <w:r w:rsidR="00477867">
          <w:rPr>
            <w:rFonts w:eastAsiaTheme="minorEastAsia" w:cstheme="minorBidi"/>
            <w:noProof/>
            <w:sz w:val="22"/>
            <w:szCs w:val="22"/>
            <w:lang w:val="fr-FR" w:eastAsia="fr-FR"/>
          </w:rPr>
          <w:tab/>
        </w:r>
        <w:r w:rsidR="00477867" w:rsidRPr="00226758">
          <w:rPr>
            <w:rStyle w:val="Lienhypertexte"/>
            <w:noProof/>
          </w:rPr>
          <w:t>Les Nodes et les Nodes Structures</w:t>
        </w:r>
        <w:r w:rsidR="00477867">
          <w:rPr>
            <w:noProof/>
            <w:webHidden/>
          </w:rPr>
          <w:tab/>
        </w:r>
        <w:r w:rsidR="00477867">
          <w:rPr>
            <w:noProof/>
            <w:webHidden/>
          </w:rPr>
          <w:fldChar w:fldCharType="begin"/>
        </w:r>
        <w:r w:rsidR="00477867">
          <w:rPr>
            <w:noProof/>
            <w:webHidden/>
          </w:rPr>
          <w:instrText xml:space="preserve"> PAGEREF _Toc55141163 \h </w:instrText>
        </w:r>
        <w:r w:rsidR="00477867">
          <w:rPr>
            <w:noProof/>
            <w:webHidden/>
          </w:rPr>
        </w:r>
        <w:r w:rsidR="00477867">
          <w:rPr>
            <w:noProof/>
            <w:webHidden/>
          </w:rPr>
          <w:fldChar w:fldCharType="separate"/>
        </w:r>
        <w:r w:rsidR="00477867">
          <w:rPr>
            <w:noProof/>
            <w:webHidden/>
          </w:rPr>
          <w:t>19</w:t>
        </w:r>
        <w:r w:rsidR="00477867">
          <w:rPr>
            <w:noProof/>
            <w:webHidden/>
          </w:rPr>
          <w:fldChar w:fldCharType="end"/>
        </w:r>
      </w:hyperlink>
    </w:p>
    <w:p w14:paraId="2E2608FF"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64" w:history="1">
        <w:r w:rsidR="00477867" w:rsidRPr="00226758">
          <w:rPr>
            <w:rStyle w:val="Lienhypertexte"/>
            <w:noProof/>
          </w:rPr>
          <w:t>RamDL</w:t>
        </w:r>
        <w:r w:rsidR="00477867">
          <w:rPr>
            <w:noProof/>
            <w:webHidden/>
          </w:rPr>
          <w:tab/>
        </w:r>
        <w:r w:rsidR="00477867">
          <w:rPr>
            <w:noProof/>
            <w:webHidden/>
          </w:rPr>
          <w:fldChar w:fldCharType="begin"/>
        </w:r>
        <w:r w:rsidR="00477867">
          <w:rPr>
            <w:noProof/>
            <w:webHidden/>
          </w:rPr>
          <w:instrText xml:space="preserve"> PAGEREF _Toc55141164 \h </w:instrText>
        </w:r>
        <w:r w:rsidR="00477867">
          <w:rPr>
            <w:noProof/>
            <w:webHidden/>
          </w:rPr>
        </w:r>
        <w:r w:rsidR="00477867">
          <w:rPr>
            <w:noProof/>
            <w:webHidden/>
          </w:rPr>
          <w:fldChar w:fldCharType="separate"/>
        </w:r>
        <w:r w:rsidR="00477867">
          <w:rPr>
            <w:noProof/>
            <w:webHidden/>
          </w:rPr>
          <w:t>20</w:t>
        </w:r>
        <w:r w:rsidR="00477867">
          <w:rPr>
            <w:noProof/>
            <w:webHidden/>
          </w:rPr>
          <w:fldChar w:fldCharType="end"/>
        </w:r>
      </w:hyperlink>
    </w:p>
    <w:p w14:paraId="0433FA77"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65" w:history="1">
        <w:r w:rsidR="00477867" w:rsidRPr="00226758">
          <w:rPr>
            <w:rStyle w:val="Lienhypertexte"/>
            <w:noProof/>
          </w:rPr>
          <w:t>Squirrel SQL</w:t>
        </w:r>
        <w:r w:rsidR="00477867">
          <w:rPr>
            <w:noProof/>
            <w:webHidden/>
          </w:rPr>
          <w:tab/>
        </w:r>
        <w:r w:rsidR="00477867">
          <w:rPr>
            <w:noProof/>
            <w:webHidden/>
          </w:rPr>
          <w:fldChar w:fldCharType="begin"/>
        </w:r>
        <w:r w:rsidR="00477867">
          <w:rPr>
            <w:noProof/>
            <w:webHidden/>
          </w:rPr>
          <w:instrText xml:space="preserve"> PAGEREF _Toc55141165 \h </w:instrText>
        </w:r>
        <w:r w:rsidR="00477867">
          <w:rPr>
            <w:noProof/>
            <w:webHidden/>
          </w:rPr>
        </w:r>
        <w:r w:rsidR="00477867">
          <w:rPr>
            <w:noProof/>
            <w:webHidden/>
          </w:rPr>
          <w:fldChar w:fldCharType="separate"/>
        </w:r>
        <w:r w:rsidR="00477867">
          <w:rPr>
            <w:noProof/>
            <w:webHidden/>
          </w:rPr>
          <w:t>20</w:t>
        </w:r>
        <w:r w:rsidR="00477867">
          <w:rPr>
            <w:noProof/>
            <w:webHidden/>
          </w:rPr>
          <w:fldChar w:fldCharType="end"/>
        </w:r>
      </w:hyperlink>
    </w:p>
    <w:p w14:paraId="591C5E90" w14:textId="77777777" w:rsidR="00477867" w:rsidRDefault="008C2425" w:rsidP="008C2425">
      <w:pPr>
        <w:pStyle w:val="TM4"/>
        <w:rPr>
          <w:rFonts w:eastAsiaTheme="minorEastAsia" w:cstheme="minorBidi"/>
          <w:noProof/>
          <w:sz w:val="22"/>
          <w:szCs w:val="22"/>
          <w:lang w:val="fr-FR" w:eastAsia="fr-FR"/>
        </w:rPr>
      </w:pPr>
      <w:hyperlink w:anchor="_Toc55141166" w:history="1">
        <w:r w:rsidR="00477867" w:rsidRPr="00226758">
          <w:rPr>
            <w:rStyle w:val="Lienhypertexte"/>
            <w:noProof/>
          </w:rPr>
          <w:t>b)</w:t>
        </w:r>
        <w:r w:rsidR="00477867">
          <w:rPr>
            <w:rFonts w:eastAsiaTheme="minorEastAsia" w:cstheme="minorBidi"/>
            <w:noProof/>
            <w:sz w:val="22"/>
            <w:szCs w:val="22"/>
            <w:lang w:val="fr-FR" w:eastAsia="fr-FR"/>
          </w:rPr>
          <w:tab/>
        </w:r>
        <w:r w:rsidR="00477867" w:rsidRPr="00226758">
          <w:rPr>
            <w:rStyle w:val="Lienhypertexte"/>
            <w:noProof/>
          </w:rPr>
          <w:t>Outils d’organisation</w:t>
        </w:r>
        <w:r w:rsidR="00477867">
          <w:rPr>
            <w:noProof/>
            <w:webHidden/>
          </w:rPr>
          <w:tab/>
        </w:r>
        <w:r w:rsidR="00477867">
          <w:rPr>
            <w:noProof/>
            <w:webHidden/>
          </w:rPr>
          <w:fldChar w:fldCharType="begin"/>
        </w:r>
        <w:r w:rsidR="00477867">
          <w:rPr>
            <w:noProof/>
            <w:webHidden/>
          </w:rPr>
          <w:instrText xml:space="preserve"> PAGEREF _Toc55141166 \h </w:instrText>
        </w:r>
        <w:r w:rsidR="00477867">
          <w:rPr>
            <w:noProof/>
            <w:webHidden/>
          </w:rPr>
        </w:r>
        <w:r w:rsidR="00477867">
          <w:rPr>
            <w:noProof/>
            <w:webHidden/>
          </w:rPr>
          <w:fldChar w:fldCharType="separate"/>
        </w:r>
        <w:r w:rsidR="00477867">
          <w:rPr>
            <w:noProof/>
            <w:webHidden/>
          </w:rPr>
          <w:t>20</w:t>
        </w:r>
        <w:r w:rsidR="00477867">
          <w:rPr>
            <w:noProof/>
            <w:webHidden/>
          </w:rPr>
          <w:fldChar w:fldCharType="end"/>
        </w:r>
      </w:hyperlink>
    </w:p>
    <w:p w14:paraId="3064ACC4" w14:textId="77777777" w:rsidR="00477867" w:rsidRDefault="008C2425" w:rsidP="008C2425">
      <w:pPr>
        <w:pStyle w:val="TM3"/>
        <w:rPr>
          <w:rFonts w:eastAsiaTheme="minorEastAsia" w:cstheme="minorBidi"/>
          <w:noProof/>
          <w:sz w:val="22"/>
          <w:szCs w:val="22"/>
          <w:lang w:val="fr-FR" w:eastAsia="fr-FR"/>
        </w:rPr>
      </w:pPr>
      <w:hyperlink w:anchor="_Toc55141167" w:history="1">
        <w:r w:rsidR="00477867" w:rsidRPr="00226758">
          <w:rPr>
            <w:rStyle w:val="Lienhypertexte"/>
            <w:noProof/>
          </w:rPr>
          <w:t>E.</w:t>
        </w:r>
        <w:r w:rsidR="00477867">
          <w:rPr>
            <w:rFonts w:eastAsiaTheme="minorEastAsia" w:cstheme="minorBidi"/>
            <w:noProof/>
            <w:sz w:val="22"/>
            <w:szCs w:val="22"/>
            <w:lang w:val="fr-FR" w:eastAsia="fr-FR"/>
          </w:rPr>
          <w:tab/>
        </w:r>
        <w:r w:rsidR="00477867" w:rsidRPr="00226758">
          <w:rPr>
            <w:rStyle w:val="Lienhypertexte"/>
            <w:noProof/>
          </w:rPr>
          <w:t>Nos clients :</w:t>
        </w:r>
        <w:r w:rsidR="00477867">
          <w:rPr>
            <w:noProof/>
            <w:webHidden/>
          </w:rPr>
          <w:tab/>
        </w:r>
        <w:r w:rsidR="00477867">
          <w:rPr>
            <w:noProof/>
            <w:webHidden/>
          </w:rPr>
          <w:fldChar w:fldCharType="begin"/>
        </w:r>
        <w:r w:rsidR="00477867">
          <w:rPr>
            <w:noProof/>
            <w:webHidden/>
          </w:rPr>
          <w:instrText xml:space="preserve"> PAGEREF _Toc55141167 \h </w:instrText>
        </w:r>
        <w:r w:rsidR="00477867">
          <w:rPr>
            <w:noProof/>
            <w:webHidden/>
          </w:rPr>
        </w:r>
        <w:r w:rsidR="00477867">
          <w:rPr>
            <w:noProof/>
            <w:webHidden/>
          </w:rPr>
          <w:fldChar w:fldCharType="separate"/>
        </w:r>
        <w:r w:rsidR="00477867">
          <w:rPr>
            <w:noProof/>
            <w:webHidden/>
          </w:rPr>
          <w:t>21</w:t>
        </w:r>
        <w:r w:rsidR="00477867">
          <w:rPr>
            <w:noProof/>
            <w:webHidden/>
          </w:rPr>
          <w:fldChar w:fldCharType="end"/>
        </w:r>
      </w:hyperlink>
    </w:p>
    <w:p w14:paraId="2144B352"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68" w:history="1">
        <w:r w:rsidR="00477867" w:rsidRPr="00226758">
          <w:rPr>
            <w:rStyle w:val="Lienhypertexte"/>
            <w:noProof/>
          </w:rPr>
          <w:t>La Paie Française :</w:t>
        </w:r>
        <w:r w:rsidR="00477867">
          <w:rPr>
            <w:noProof/>
            <w:webHidden/>
          </w:rPr>
          <w:tab/>
        </w:r>
        <w:r w:rsidR="00477867">
          <w:rPr>
            <w:noProof/>
            <w:webHidden/>
          </w:rPr>
          <w:fldChar w:fldCharType="begin"/>
        </w:r>
        <w:r w:rsidR="00477867">
          <w:rPr>
            <w:noProof/>
            <w:webHidden/>
          </w:rPr>
          <w:instrText xml:space="preserve"> PAGEREF _Toc55141168 \h </w:instrText>
        </w:r>
        <w:r w:rsidR="00477867">
          <w:rPr>
            <w:noProof/>
            <w:webHidden/>
          </w:rPr>
        </w:r>
        <w:r w:rsidR="00477867">
          <w:rPr>
            <w:noProof/>
            <w:webHidden/>
          </w:rPr>
          <w:fldChar w:fldCharType="separate"/>
        </w:r>
        <w:r w:rsidR="00477867">
          <w:rPr>
            <w:noProof/>
            <w:webHidden/>
          </w:rPr>
          <w:t>21</w:t>
        </w:r>
        <w:r w:rsidR="00477867">
          <w:rPr>
            <w:noProof/>
            <w:webHidden/>
          </w:rPr>
          <w:fldChar w:fldCharType="end"/>
        </w:r>
      </w:hyperlink>
    </w:p>
    <w:p w14:paraId="63A01BA4"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69" w:history="1">
        <w:r w:rsidR="00477867" w:rsidRPr="00226758">
          <w:rPr>
            <w:rStyle w:val="Lienhypertexte"/>
            <w:noProof/>
          </w:rPr>
          <w:t>La Caisse de retraite (CDR) :</w:t>
        </w:r>
        <w:r w:rsidR="00477867">
          <w:rPr>
            <w:noProof/>
            <w:webHidden/>
          </w:rPr>
          <w:tab/>
        </w:r>
        <w:r w:rsidR="00477867">
          <w:rPr>
            <w:noProof/>
            <w:webHidden/>
          </w:rPr>
          <w:fldChar w:fldCharType="begin"/>
        </w:r>
        <w:r w:rsidR="00477867">
          <w:rPr>
            <w:noProof/>
            <w:webHidden/>
          </w:rPr>
          <w:instrText xml:space="preserve"> PAGEREF _Toc55141169 \h </w:instrText>
        </w:r>
        <w:r w:rsidR="00477867">
          <w:rPr>
            <w:noProof/>
            <w:webHidden/>
          </w:rPr>
        </w:r>
        <w:r w:rsidR="00477867">
          <w:rPr>
            <w:noProof/>
            <w:webHidden/>
          </w:rPr>
          <w:fldChar w:fldCharType="separate"/>
        </w:r>
        <w:r w:rsidR="00477867">
          <w:rPr>
            <w:noProof/>
            <w:webHidden/>
          </w:rPr>
          <w:t>22</w:t>
        </w:r>
        <w:r w:rsidR="00477867">
          <w:rPr>
            <w:noProof/>
            <w:webHidden/>
          </w:rPr>
          <w:fldChar w:fldCharType="end"/>
        </w:r>
      </w:hyperlink>
    </w:p>
    <w:p w14:paraId="10514E07" w14:textId="77777777" w:rsidR="00477867" w:rsidRDefault="008C2425" w:rsidP="008C2425">
      <w:pPr>
        <w:pStyle w:val="TM3"/>
        <w:rPr>
          <w:rFonts w:eastAsiaTheme="minorEastAsia" w:cstheme="minorBidi"/>
          <w:noProof/>
          <w:sz w:val="22"/>
          <w:szCs w:val="22"/>
          <w:lang w:val="fr-FR" w:eastAsia="fr-FR"/>
        </w:rPr>
      </w:pPr>
      <w:hyperlink w:anchor="_Toc55141170" w:history="1">
        <w:r w:rsidR="00477867" w:rsidRPr="00226758">
          <w:rPr>
            <w:rStyle w:val="Lienhypertexte"/>
            <w:noProof/>
          </w:rPr>
          <w:t>F.</w:t>
        </w:r>
        <w:r w:rsidR="00477867">
          <w:rPr>
            <w:rFonts w:eastAsiaTheme="minorEastAsia" w:cstheme="minorBidi"/>
            <w:noProof/>
            <w:sz w:val="22"/>
            <w:szCs w:val="22"/>
            <w:lang w:val="fr-FR" w:eastAsia="fr-FR"/>
          </w:rPr>
          <w:tab/>
        </w:r>
        <w:r w:rsidR="00477867" w:rsidRPr="00226758">
          <w:rPr>
            <w:rStyle w:val="Lienhypertexte"/>
            <w:noProof/>
          </w:rPr>
          <w:t>L’équipe du projet</w:t>
        </w:r>
        <w:r w:rsidR="00477867">
          <w:rPr>
            <w:noProof/>
            <w:webHidden/>
          </w:rPr>
          <w:tab/>
        </w:r>
        <w:r w:rsidR="00477867">
          <w:rPr>
            <w:noProof/>
            <w:webHidden/>
          </w:rPr>
          <w:fldChar w:fldCharType="begin"/>
        </w:r>
        <w:r w:rsidR="00477867">
          <w:rPr>
            <w:noProof/>
            <w:webHidden/>
          </w:rPr>
          <w:instrText xml:space="preserve"> PAGEREF _Toc55141170 \h </w:instrText>
        </w:r>
        <w:r w:rsidR="00477867">
          <w:rPr>
            <w:noProof/>
            <w:webHidden/>
          </w:rPr>
        </w:r>
        <w:r w:rsidR="00477867">
          <w:rPr>
            <w:noProof/>
            <w:webHidden/>
          </w:rPr>
          <w:fldChar w:fldCharType="separate"/>
        </w:r>
        <w:r w:rsidR="00477867">
          <w:rPr>
            <w:noProof/>
            <w:webHidden/>
          </w:rPr>
          <w:t>24</w:t>
        </w:r>
        <w:r w:rsidR="00477867">
          <w:rPr>
            <w:noProof/>
            <w:webHidden/>
          </w:rPr>
          <w:fldChar w:fldCharType="end"/>
        </w:r>
      </w:hyperlink>
    </w:p>
    <w:p w14:paraId="1A2B2827" w14:textId="77777777" w:rsidR="00477867" w:rsidRDefault="008C2425" w:rsidP="008C2425">
      <w:pPr>
        <w:pStyle w:val="TM4"/>
        <w:rPr>
          <w:rFonts w:eastAsiaTheme="minorEastAsia" w:cstheme="minorBidi"/>
          <w:noProof/>
          <w:sz w:val="22"/>
          <w:szCs w:val="22"/>
          <w:lang w:val="fr-FR" w:eastAsia="fr-FR"/>
        </w:rPr>
      </w:pPr>
      <w:hyperlink w:anchor="_Toc55141171" w:history="1">
        <w:r w:rsidR="00477867" w:rsidRPr="00226758">
          <w:rPr>
            <w:rStyle w:val="Lienhypertexte"/>
            <w:noProof/>
          </w:rPr>
          <w:t>c)</w:t>
        </w:r>
        <w:r w:rsidR="00477867">
          <w:rPr>
            <w:rFonts w:eastAsiaTheme="minorEastAsia" w:cstheme="minorBidi"/>
            <w:noProof/>
            <w:sz w:val="22"/>
            <w:szCs w:val="22"/>
            <w:lang w:val="fr-FR" w:eastAsia="fr-FR"/>
          </w:rPr>
          <w:tab/>
        </w:r>
        <w:r w:rsidR="00477867" w:rsidRPr="00226758">
          <w:rPr>
            <w:rStyle w:val="Lienhypertexte"/>
            <w:noProof/>
          </w:rPr>
          <w:t>Ma place au sein du projet</w:t>
        </w:r>
        <w:r w:rsidR="00477867">
          <w:rPr>
            <w:noProof/>
            <w:webHidden/>
          </w:rPr>
          <w:tab/>
        </w:r>
        <w:r w:rsidR="00477867">
          <w:rPr>
            <w:noProof/>
            <w:webHidden/>
          </w:rPr>
          <w:fldChar w:fldCharType="begin"/>
        </w:r>
        <w:r w:rsidR="00477867">
          <w:rPr>
            <w:noProof/>
            <w:webHidden/>
          </w:rPr>
          <w:instrText xml:space="preserve"> PAGEREF _Toc55141171 \h </w:instrText>
        </w:r>
        <w:r w:rsidR="00477867">
          <w:rPr>
            <w:noProof/>
            <w:webHidden/>
          </w:rPr>
        </w:r>
        <w:r w:rsidR="00477867">
          <w:rPr>
            <w:noProof/>
            <w:webHidden/>
          </w:rPr>
          <w:fldChar w:fldCharType="separate"/>
        </w:r>
        <w:r w:rsidR="00477867">
          <w:rPr>
            <w:noProof/>
            <w:webHidden/>
          </w:rPr>
          <w:t>24</w:t>
        </w:r>
        <w:r w:rsidR="00477867">
          <w:rPr>
            <w:noProof/>
            <w:webHidden/>
          </w:rPr>
          <w:fldChar w:fldCharType="end"/>
        </w:r>
      </w:hyperlink>
    </w:p>
    <w:p w14:paraId="04B03032" w14:textId="77777777" w:rsidR="00477867" w:rsidRDefault="008C2425">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172" w:history="1">
        <w:r w:rsidR="00477867" w:rsidRPr="00226758">
          <w:rPr>
            <w:rStyle w:val="Lienhypertexte"/>
            <w:noProof/>
          </w:rPr>
          <w:t>3</w:t>
        </w:r>
        <w:r w:rsidR="00477867">
          <w:rPr>
            <w:rFonts w:eastAsiaTheme="minorEastAsia" w:cstheme="minorBidi"/>
            <w:b w:val="0"/>
            <w:bCs w:val="0"/>
            <w:caps w:val="0"/>
            <w:noProof/>
            <w:sz w:val="22"/>
            <w:szCs w:val="22"/>
            <w:lang w:val="fr-FR" w:eastAsia="fr-FR"/>
          </w:rPr>
          <w:tab/>
        </w:r>
        <w:r w:rsidR="00477867" w:rsidRPr="00226758">
          <w:rPr>
            <w:rStyle w:val="Lienhypertexte"/>
            <w:noProof/>
          </w:rPr>
          <w:t>Mes missions</w:t>
        </w:r>
        <w:r w:rsidR="00477867">
          <w:rPr>
            <w:noProof/>
            <w:webHidden/>
          </w:rPr>
          <w:tab/>
        </w:r>
        <w:r w:rsidR="00477867">
          <w:rPr>
            <w:noProof/>
            <w:webHidden/>
          </w:rPr>
          <w:fldChar w:fldCharType="begin"/>
        </w:r>
        <w:r w:rsidR="00477867">
          <w:rPr>
            <w:noProof/>
            <w:webHidden/>
          </w:rPr>
          <w:instrText xml:space="preserve"> PAGEREF _Toc55141172 \h </w:instrText>
        </w:r>
        <w:r w:rsidR="00477867">
          <w:rPr>
            <w:noProof/>
            <w:webHidden/>
          </w:rPr>
        </w:r>
        <w:r w:rsidR="00477867">
          <w:rPr>
            <w:noProof/>
            <w:webHidden/>
          </w:rPr>
          <w:fldChar w:fldCharType="separate"/>
        </w:r>
        <w:r w:rsidR="00477867">
          <w:rPr>
            <w:noProof/>
            <w:webHidden/>
          </w:rPr>
          <w:t>25</w:t>
        </w:r>
        <w:r w:rsidR="00477867">
          <w:rPr>
            <w:noProof/>
            <w:webHidden/>
          </w:rPr>
          <w:fldChar w:fldCharType="end"/>
        </w:r>
      </w:hyperlink>
    </w:p>
    <w:p w14:paraId="7635A156"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73" w:history="1">
        <w:r w:rsidR="00477867" w:rsidRPr="00226758">
          <w:rPr>
            <w:rStyle w:val="Lienhypertexte"/>
            <w:noProof/>
          </w:rPr>
          <w:t>3.1</w:t>
        </w:r>
        <w:r w:rsidR="00477867">
          <w:rPr>
            <w:rFonts w:eastAsiaTheme="minorEastAsia" w:cstheme="minorBidi"/>
            <w:smallCaps w:val="0"/>
            <w:noProof/>
            <w:sz w:val="22"/>
            <w:szCs w:val="22"/>
            <w:lang w:val="fr-FR" w:eastAsia="fr-FR"/>
          </w:rPr>
          <w:tab/>
        </w:r>
        <w:r w:rsidR="00477867" w:rsidRPr="00226758">
          <w:rPr>
            <w:rStyle w:val="Lienhypertexte"/>
            <w:noProof/>
          </w:rPr>
          <w:t>Développement d’un nouveau module</w:t>
        </w:r>
        <w:r w:rsidR="00477867">
          <w:rPr>
            <w:noProof/>
            <w:webHidden/>
          </w:rPr>
          <w:tab/>
        </w:r>
        <w:r w:rsidR="00477867">
          <w:rPr>
            <w:noProof/>
            <w:webHidden/>
          </w:rPr>
          <w:fldChar w:fldCharType="begin"/>
        </w:r>
        <w:r w:rsidR="00477867">
          <w:rPr>
            <w:noProof/>
            <w:webHidden/>
          </w:rPr>
          <w:instrText xml:space="preserve"> PAGEREF _Toc55141173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hyperlink>
    </w:p>
    <w:p w14:paraId="027B62C5" w14:textId="77777777" w:rsidR="00477867" w:rsidRDefault="008C2425" w:rsidP="008C2425">
      <w:pPr>
        <w:pStyle w:val="TM3"/>
        <w:rPr>
          <w:rFonts w:eastAsiaTheme="minorEastAsia" w:cstheme="minorBidi"/>
          <w:noProof/>
          <w:sz w:val="22"/>
          <w:szCs w:val="22"/>
          <w:lang w:val="fr-FR" w:eastAsia="fr-FR"/>
        </w:rPr>
      </w:pPr>
      <w:hyperlink w:anchor="_Toc55141174" w:history="1">
        <w:r w:rsidR="00477867" w:rsidRPr="00226758">
          <w:rPr>
            <w:rStyle w:val="Lienhypertexte"/>
            <w:noProof/>
          </w:rPr>
          <w:t>G.</w:t>
        </w:r>
        <w:r w:rsidR="00477867">
          <w:rPr>
            <w:rFonts w:eastAsiaTheme="minorEastAsia" w:cstheme="minorBidi"/>
            <w:noProof/>
            <w:sz w:val="22"/>
            <w:szCs w:val="22"/>
            <w:lang w:val="fr-FR" w:eastAsia="fr-FR"/>
          </w:rPr>
          <w:tab/>
        </w:r>
        <w:r w:rsidR="00477867" w:rsidRPr="00226758">
          <w:rPr>
            <w:rStyle w:val="Lienhypertexte"/>
            <w:noProof/>
          </w:rPr>
          <w:t>Le besoin</w:t>
        </w:r>
        <w:r w:rsidR="00477867">
          <w:rPr>
            <w:noProof/>
            <w:webHidden/>
          </w:rPr>
          <w:tab/>
        </w:r>
        <w:r w:rsidR="00477867">
          <w:rPr>
            <w:noProof/>
            <w:webHidden/>
          </w:rPr>
          <w:fldChar w:fldCharType="begin"/>
        </w:r>
        <w:r w:rsidR="00477867">
          <w:rPr>
            <w:noProof/>
            <w:webHidden/>
          </w:rPr>
          <w:instrText xml:space="preserve"> PAGEREF _Toc55141174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hyperlink>
    </w:p>
    <w:p w14:paraId="5288E33A" w14:textId="77777777" w:rsidR="00477867" w:rsidRDefault="008C2425" w:rsidP="008C2425">
      <w:pPr>
        <w:pStyle w:val="TM3"/>
        <w:rPr>
          <w:rFonts w:eastAsiaTheme="minorEastAsia" w:cstheme="minorBidi"/>
          <w:noProof/>
          <w:sz w:val="22"/>
          <w:szCs w:val="22"/>
          <w:lang w:val="fr-FR" w:eastAsia="fr-FR"/>
        </w:rPr>
      </w:pPr>
      <w:hyperlink w:anchor="_Toc55141175" w:history="1">
        <w:r w:rsidR="00477867" w:rsidRPr="00226758">
          <w:rPr>
            <w:rStyle w:val="Lienhypertexte"/>
            <w:noProof/>
          </w:rPr>
          <w:t>H.</w:t>
        </w:r>
        <w:r w:rsidR="00477867">
          <w:rPr>
            <w:rFonts w:eastAsiaTheme="minorEastAsia" w:cstheme="minorBidi"/>
            <w:noProof/>
            <w:sz w:val="22"/>
            <w:szCs w:val="22"/>
            <w:lang w:val="fr-FR" w:eastAsia="fr-FR"/>
          </w:rPr>
          <w:tab/>
        </w:r>
        <w:r w:rsidR="00477867" w:rsidRPr="00226758">
          <w:rPr>
            <w:rStyle w:val="Lienhypertexte"/>
            <w:noProof/>
          </w:rPr>
          <w:t>La conception</w:t>
        </w:r>
        <w:r w:rsidR="00477867">
          <w:rPr>
            <w:noProof/>
            <w:webHidden/>
          </w:rPr>
          <w:tab/>
        </w:r>
        <w:r w:rsidR="00477867">
          <w:rPr>
            <w:noProof/>
            <w:webHidden/>
          </w:rPr>
          <w:fldChar w:fldCharType="begin"/>
        </w:r>
        <w:r w:rsidR="00477867">
          <w:rPr>
            <w:noProof/>
            <w:webHidden/>
          </w:rPr>
          <w:instrText xml:space="preserve"> PAGEREF _Toc55141175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hyperlink>
    </w:p>
    <w:p w14:paraId="688202BC" w14:textId="77777777" w:rsidR="00477867" w:rsidRDefault="008C2425" w:rsidP="008C2425">
      <w:pPr>
        <w:pStyle w:val="TM3"/>
        <w:rPr>
          <w:rFonts w:eastAsiaTheme="minorEastAsia" w:cstheme="minorBidi"/>
          <w:noProof/>
          <w:sz w:val="22"/>
          <w:szCs w:val="22"/>
          <w:lang w:val="fr-FR" w:eastAsia="fr-FR"/>
        </w:rPr>
      </w:pPr>
      <w:hyperlink w:anchor="_Toc55141176" w:history="1">
        <w:r w:rsidR="00477867" w:rsidRPr="00226758">
          <w:rPr>
            <w:rStyle w:val="Lienhypertexte"/>
            <w:noProof/>
          </w:rPr>
          <w:t>I.</w:t>
        </w:r>
        <w:r w:rsidR="00477867">
          <w:rPr>
            <w:rFonts w:eastAsiaTheme="minorEastAsia" w:cstheme="minorBidi"/>
            <w:noProof/>
            <w:sz w:val="22"/>
            <w:szCs w:val="22"/>
            <w:lang w:val="fr-FR" w:eastAsia="fr-FR"/>
          </w:rPr>
          <w:tab/>
        </w:r>
        <w:r w:rsidR="00477867" w:rsidRPr="00226758">
          <w:rPr>
            <w:rStyle w:val="Lienhypertexte"/>
            <w:noProof/>
          </w:rPr>
          <w:t>le developpement</w:t>
        </w:r>
        <w:r w:rsidR="00477867">
          <w:rPr>
            <w:noProof/>
            <w:webHidden/>
          </w:rPr>
          <w:tab/>
        </w:r>
        <w:r w:rsidR="00477867">
          <w:rPr>
            <w:noProof/>
            <w:webHidden/>
          </w:rPr>
          <w:fldChar w:fldCharType="begin"/>
        </w:r>
        <w:r w:rsidR="00477867">
          <w:rPr>
            <w:noProof/>
            <w:webHidden/>
          </w:rPr>
          <w:instrText xml:space="preserve"> PAGEREF _Toc55141176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hyperlink>
    </w:p>
    <w:p w14:paraId="5EAFCEE5" w14:textId="77777777" w:rsidR="00477867" w:rsidRDefault="008C2425" w:rsidP="008C2425">
      <w:pPr>
        <w:pStyle w:val="TM4"/>
        <w:rPr>
          <w:rFonts w:eastAsiaTheme="minorEastAsia" w:cstheme="minorBidi"/>
          <w:noProof/>
          <w:sz w:val="22"/>
          <w:szCs w:val="22"/>
          <w:lang w:val="fr-FR" w:eastAsia="fr-FR"/>
        </w:rPr>
      </w:pPr>
      <w:hyperlink w:anchor="_Toc55141177" w:history="1">
        <w:r w:rsidR="00477867" w:rsidRPr="00226758">
          <w:rPr>
            <w:rStyle w:val="Lienhypertexte"/>
            <w:noProof/>
          </w:rPr>
          <w:t>d)</w:t>
        </w:r>
        <w:r w:rsidR="00477867">
          <w:rPr>
            <w:rFonts w:eastAsiaTheme="minorEastAsia" w:cstheme="minorBidi"/>
            <w:noProof/>
            <w:sz w:val="22"/>
            <w:szCs w:val="22"/>
            <w:lang w:val="fr-FR" w:eastAsia="fr-FR"/>
          </w:rPr>
          <w:tab/>
        </w:r>
        <w:r w:rsidR="00477867" w:rsidRPr="00226758">
          <w:rPr>
            <w:rStyle w:val="Lienhypertexte"/>
            <w:noProof/>
          </w:rPr>
          <w:t>Avances sur salaire :</w:t>
        </w:r>
        <w:r w:rsidR="00477867">
          <w:rPr>
            <w:noProof/>
            <w:webHidden/>
          </w:rPr>
          <w:tab/>
        </w:r>
        <w:r w:rsidR="00477867">
          <w:rPr>
            <w:noProof/>
            <w:webHidden/>
          </w:rPr>
          <w:fldChar w:fldCharType="begin"/>
        </w:r>
        <w:r w:rsidR="00477867">
          <w:rPr>
            <w:noProof/>
            <w:webHidden/>
          </w:rPr>
          <w:instrText xml:space="preserve"> PAGEREF _Toc55141177 \h </w:instrText>
        </w:r>
        <w:r w:rsidR="00477867">
          <w:rPr>
            <w:noProof/>
            <w:webHidden/>
          </w:rPr>
        </w:r>
        <w:r w:rsidR="00477867">
          <w:rPr>
            <w:noProof/>
            <w:webHidden/>
          </w:rPr>
          <w:fldChar w:fldCharType="separate"/>
        </w:r>
        <w:r w:rsidR="00477867">
          <w:rPr>
            <w:noProof/>
            <w:webHidden/>
          </w:rPr>
          <w:t>26</w:t>
        </w:r>
        <w:r w:rsidR="00477867">
          <w:rPr>
            <w:noProof/>
            <w:webHidden/>
          </w:rPr>
          <w:fldChar w:fldCharType="end"/>
        </w:r>
      </w:hyperlink>
    </w:p>
    <w:p w14:paraId="19A116EA" w14:textId="77777777" w:rsidR="00477867" w:rsidRDefault="008C2425" w:rsidP="008C2425">
      <w:pPr>
        <w:pStyle w:val="TM3"/>
        <w:rPr>
          <w:rFonts w:eastAsiaTheme="minorEastAsia" w:cstheme="minorBidi"/>
          <w:noProof/>
          <w:sz w:val="22"/>
          <w:szCs w:val="22"/>
          <w:lang w:val="fr-FR" w:eastAsia="fr-FR"/>
        </w:rPr>
      </w:pPr>
      <w:hyperlink w:anchor="_Toc55141178" w:history="1">
        <w:r w:rsidR="00477867" w:rsidRPr="00226758">
          <w:rPr>
            <w:rStyle w:val="Lienhypertexte"/>
            <w:noProof/>
          </w:rPr>
          <w:t>J.</w:t>
        </w:r>
        <w:r w:rsidR="00477867">
          <w:rPr>
            <w:rFonts w:eastAsiaTheme="minorEastAsia" w:cstheme="minorBidi"/>
            <w:noProof/>
            <w:sz w:val="22"/>
            <w:szCs w:val="22"/>
            <w:lang w:val="fr-FR" w:eastAsia="fr-FR"/>
          </w:rPr>
          <w:tab/>
        </w:r>
        <w:r w:rsidR="00477867" w:rsidRPr="00226758">
          <w:rPr>
            <w:rStyle w:val="Lienhypertexte"/>
            <w:noProof/>
          </w:rPr>
          <w:t>les tests</w:t>
        </w:r>
        <w:r w:rsidR="00477867">
          <w:rPr>
            <w:noProof/>
            <w:webHidden/>
          </w:rPr>
          <w:tab/>
        </w:r>
        <w:r w:rsidR="00477867">
          <w:rPr>
            <w:noProof/>
            <w:webHidden/>
          </w:rPr>
          <w:fldChar w:fldCharType="begin"/>
        </w:r>
        <w:r w:rsidR="00477867">
          <w:rPr>
            <w:noProof/>
            <w:webHidden/>
          </w:rPr>
          <w:instrText xml:space="preserve"> PAGEREF _Toc55141178 \h </w:instrText>
        </w:r>
        <w:r w:rsidR="00477867">
          <w:rPr>
            <w:noProof/>
            <w:webHidden/>
          </w:rPr>
        </w:r>
        <w:r w:rsidR="00477867">
          <w:rPr>
            <w:noProof/>
            <w:webHidden/>
          </w:rPr>
          <w:fldChar w:fldCharType="separate"/>
        </w:r>
        <w:r w:rsidR="00477867">
          <w:rPr>
            <w:noProof/>
            <w:webHidden/>
          </w:rPr>
          <w:t>27</w:t>
        </w:r>
        <w:r w:rsidR="00477867">
          <w:rPr>
            <w:noProof/>
            <w:webHidden/>
          </w:rPr>
          <w:fldChar w:fldCharType="end"/>
        </w:r>
      </w:hyperlink>
    </w:p>
    <w:p w14:paraId="53F8BBD0" w14:textId="77777777" w:rsidR="00477867" w:rsidRDefault="008C2425" w:rsidP="008C2425">
      <w:pPr>
        <w:pStyle w:val="TM3"/>
        <w:rPr>
          <w:rFonts w:eastAsiaTheme="minorEastAsia" w:cstheme="minorBidi"/>
          <w:noProof/>
          <w:sz w:val="22"/>
          <w:szCs w:val="22"/>
          <w:lang w:val="fr-FR" w:eastAsia="fr-FR"/>
        </w:rPr>
      </w:pPr>
      <w:hyperlink w:anchor="_Toc55141179" w:history="1">
        <w:r w:rsidR="00477867" w:rsidRPr="00226758">
          <w:rPr>
            <w:rStyle w:val="Lienhypertexte"/>
            <w:noProof/>
          </w:rPr>
          <w:t>K.</w:t>
        </w:r>
        <w:r w:rsidR="00477867">
          <w:rPr>
            <w:rFonts w:eastAsiaTheme="minorEastAsia" w:cstheme="minorBidi"/>
            <w:noProof/>
            <w:sz w:val="22"/>
            <w:szCs w:val="22"/>
            <w:lang w:val="fr-FR" w:eastAsia="fr-FR"/>
          </w:rPr>
          <w:tab/>
        </w:r>
        <w:r w:rsidR="00477867" w:rsidRPr="00226758">
          <w:rPr>
            <w:rStyle w:val="Lienhypertexte"/>
            <w:noProof/>
          </w:rPr>
          <w:t>la génération et livraison du package</w:t>
        </w:r>
        <w:r w:rsidR="00477867">
          <w:rPr>
            <w:noProof/>
            <w:webHidden/>
          </w:rPr>
          <w:tab/>
        </w:r>
        <w:r w:rsidR="00477867">
          <w:rPr>
            <w:noProof/>
            <w:webHidden/>
          </w:rPr>
          <w:fldChar w:fldCharType="begin"/>
        </w:r>
        <w:r w:rsidR="00477867">
          <w:rPr>
            <w:noProof/>
            <w:webHidden/>
          </w:rPr>
          <w:instrText xml:space="preserve"> PAGEREF _Toc55141179 \h </w:instrText>
        </w:r>
        <w:r w:rsidR="00477867">
          <w:rPr>
            <w:noProof/>
            <w:webHidden/>
          </w:rPr>
        </w:r>
        <w:r w:rsidR="00477867">
          <w:rPr>
            <w:noProof/>
            <w:webHidden/>
          </w:rPr>
          <w:fldChar w:fldCharType="separate"/>
        </w:r>
        <w:r w:rsidR="00477867">
          <w:rPr>
            <w:noProof/>
            <w:webHidden/>
          </w:rPr>
          <w:t>27</w:t>
        </w:r>
        <w:r w:rsidR="00477867">
          <w:rPr>
            <w:noProof/>
            <w:webHidden/>
          </w:rPr>
          <w:fldChar w:fldCharType="end"/>
        </w:r>
      </w:hyperlink>
    </w:p>
    <w:p w14:paraId="084A0C3C"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80" w:history="1">
        <w:r w:rsidR="00477867" w:rsidRPr="00226758">
          <w:rPr>
            <w:rStyle w:val="Lienhypertexte"/>
            <w:noProof/>
          </w:rPr>
          <w:t>3.2</w:t>
        </w:r>
        <w:r w:rsidR="00477867">
          <w:rPr>
            <w:rFonts w:eastAsiaTheme="minorEastAsia" w:cstheme="minorBidi"/>
            <w:smallCaps w:val="0"/>
            <w:noProof/>
            <w:sz w:val="22"/>
            <w:szCs w:val="22"/>
            <w:lang w:val="fr-FR" w:eastAsia="fr-FR"/>
          </w:rPr>
          <w:tab/>
        </w:r>
        <w:r w:rsidR="00477867" w:rsidRPr="00226758">
          <w:rPr>
            <w:rStyle w:val="Lienhypertexte"/>
            <w:noProof/>
          </w:rPr>
          <w:t>La réalisation de la TMA</w:t>
        </w:r>
        <w:r w:rsidR="00477867">
          <w:rPr>
            <w:noProof/>
            <w:webHidden/>
          </w:rPr>
          <w:tab/>
        </w:r>
        <w:r w:rsidR="00477867">
          <w:rPr>
            <w:noProof/>
            <w:webHidden/>
          </w:rPr>
          <w:fldChar w:fldCharType="begin"/>
        </w:r>
        <w:r w:rsidR="00477867">
          <w:rPr>
            <w:noProof/>
            <w:webHidden/>
          </w:rPr>
          <w:instrText xml:space="preserve"> PAGEREF _Toc55141180 \h </w:instrText>
        </w:r>
        <w:r w:rsidR="00477867">
          <w:rPr>
            <w:noProof/>
            <w:webHidden/>
          </w:rPr>
        </w:r>
        <w:r w:rsidR="00477867">
          <w:rPr>
            <w:noProof/>
            <w:webHidden/>
          </w:rPr>
          <w:fldChar w:fldCharType="separate"/>
        </w:r>
        <w:r w:rsidR="00477867">
          <w:rPr>
            <w:noProof/>
            <w:webHidden/>
          </w:rPr>
          <w:t>27</w:t>
        </w:r>
        <w:r w:rsidR="00477867">
          <w:rPr>
            <w:noProof/>
            <w:webHidden/>
          </w:rPr>
          <w:fldChar w:fldCharType="end"/>
        </w:r>
      </w:hyperlink>
    </w:p>
    <w:p w14:paraId="1BC3FBF7" w14:textId="77777777" w:rsidR="00477867" w:rsidRDefault="008C2425" w:rsidP="008C2425">
      <w:pPr>
        <w:pStyle w:val="TM3"/>
        <w:rPr>
          <w:rFonts w:eastAsiaTheme="minorEastAsia" w:cstheme="minorBidi"/>
          <w:noProof/>
          <w:sz w:val="22"/>
          <w:szCs w:val="22"/>
          <w:lang w:val="fr-FR" w:eastAsia="fr-FR"/>
        </w:rPr>
      </w:pPr>
      <w:hyperlink w:anchor="_Toc55141181" w:history="1">
        <w:r w:rsidR="00477867" w:rsidRPr="00226758">
          <w:rPr>
            <w:rStyle w:val="Lienhypertexte"/>
            <w:noProof/>
          </w:rPr>
          <w:t>L.</w:t>
        </w:r>
        <w:r w:rsidR="00477867">
          <w:rPr>
            <w:rFonts w:eastAsiaTheme="minorEastAsia" w:cstheme="minorBidi"/>
            <w:noProof/>
            <w:sz w:val="22"/>
            <w:szCs w:val="22"/>
            <w:lang w:val="fr-FR" w:eastAsia="fr-FR"/>
          </w:rPr>
          <w:tab/>
        </w:r>
        <w:r w:rsidR="00477867" w:rsidRPr="00226758">
          <w:rPr>
            <w:rStyle w:val="Lienhypertexte"/>
            <w:noProof/>
          </w:rPr>
          <w:t>Contexte</w:t>
        </w:r>
        <w:r w:rsidR="00477867">
          <w:rPr>
            <w:noProof/>
            <w:webHidden/>
          </w:rPr>
          <w:tab/>
        </w:r>
        <w:r w:rsidR="00477867">
          <w:rPr>
            <w:noProof/>
            <w:webHidden/>
          </w:rPr>
          <w:fldChar w:fldCharType="begin"/>
        </w:r>
        <w:r w:rsidR="00477867">
          <w:rPr>
            <w:noProof/>
            <w:webHidden/>
          </w:rPr>
          <w:instrText xml:space="preserve"> PAGEREF _Toc55141181 \h </w:instrText>
        </w:r>
        <w:r w:rsidR="00477867">
          <w:rPr>
            <w:noProof/>
            <w:webHidden/>
          </w:rPr>
        </w:r>
        <w:r w:rsidR="00477867">
          <w:rPr>
            <w:noProof/>
            <w:webHidden/>
          </w:rPr>
          <w:fldChar w:fldCharType="separate"/>
        </w:r>
        <w:r w:rsidR="00477867">
          <w:rPr>
            <w:noProof/>
            <w:webHidden/>
          </w:rPr>
          <w:t>27</w:t>
        </w:r>
        <w:r w:rsidR="00477867">
          <w:rPr>
            <w:noProof/>
            <w:webHidden/>
          </w:rPr>
          <w:fldChar w:fldCharType="end"/>
        </w:r>
      </w:hyperlink>
    </w:p>
    <w:p w14:paraId="48A605FA" w14:textId="77777777" w:rsidR="00477867" w:rsidRDefault="008C2425" w:rsidP="008C2425">
      <w:pPr>
        <w:pStyle w:val="TM3"/>
        <w:rPr>
          <w:rFonts w:eastAsiaTheme="minorEastAsia" w:cstheme="minorBidi"/>
          <w:noProof/>
          <w:sz w:val="22"/>
          <w:szCs w:val="22"/>
          <w:lang w:val="fr-FR" w:eastAsia="fr-FR"/>
        </w:rPr>
      </w:pPr>
      <w:hyperlink w:anchor="_Toc55141182" w:history="1">
        <w:r w:rsidR="00477867" w:rsidRPr="00226758">
          <w:rPr>
            <w:rStyle w:val="Lienhypertexte"/>
            <w:noProof/>
          </w:rPr>
          <w:t>M.</w:t>
        </w:r>
        <w:r w:rsidR="00477867">
          <w:rPr>
            <w:rFonts w:eastAsiaTheme="minorEastAsia" w:cstheme="minorBidi"/>
            <w:noProof/>
            <w:sz w:val="22"/>
            <w:szCs w:val="22"/>
            <w:lang w:val="fr-FR" w:eastAsia="fr-FR"/>
          </w:rPr>
          <w:tab/>
        </w:r>
        <w:r w:rsidR="00477867" w:rsidRPr="00226758">
          <w:rPr>
            <w:rStyle w:val="Lienhypertexte"/>
            <w:noProof/>
          </w:rPr>
          <w:t>Méthodologie</w:t>
        </w:r>
        <w:r w:rsidR="00477867">
          <w:rPr>
            <w:noProof/>
            <w:webHidden/>
          </w:rPr>
          <w:tab/>
        </w:r>
        <w:r w:rsidR="00477867">
          <w:rPr>
            <w:noProof/>
            <w:webHidden/>
          </w:rPr>
          <w:fldChar w:fldCharType="begin"/>
        </w:r>
        <w:r w:rsidR="00477867">
          <w:rPr>
            <w:noProof/>
            <w:webHidden/>
          </w:rPr>
          <w:instrText xml:space="preserve"> PAGEREF _Toc55141182 \h </w:instrText>
        </w:r>
        <w:r w:rsidR="00477867">
          <w:rPr>
            <w:noProof/>
            <w:webHidden/>
          </w:rPr>
        </w:r>
        <w:r w:rsidR="00477867">
          <w:rPr>
            <w:noProof/>
            <w:webHidden/>
          </w:rPr>
          <w:fldChar w:fldCharType="separate"/>
        </w:r>
        <w:r w:rsidR="00477867">
          <w:rPr>
            <w:noProof/>
            <w:webHidden/>
          </w:rPr>
          <w:t>28</w:t>
        </w:r>
        <w:r w:rsidR="00477867">
          <w:rPr>
            <w:noProof/>
            <w:webHidden/>
          </w:rPr>
          <w:fldChar w:fldCharType="end"/>
        </w:r>
      </w:hyperlink>
    </w:p>
    <w:p w14:paraId="24401A18" w14:textId="77777777" w:rsidR="00477867" w:rsidRDefault="008C2425" w:rsidP="008C2425">
      <w:pPr>
        <w:pStyle w:val="TM3"/>
        <w:rPr>
          <w:rFonts w:eastAsiaTheme="minorEastAsia" w:cstheme="minorBidi"/>
          <w:noProof/>
          <w:sz w:val="22"/>
          <w:szCs w:val="22"/>
          <w:lang w:val="fr-FR" w:eastAsia="fr-FR"/>
        </w:rPr>
      </w:pPr>
      <w:hyperlink w:anchor="_Toc55141183" w:history="1">
        <w:r w:rsidR="00477867" w:rsidRPr="00226758">
          <w:rPr>
            <w:rStyle w:val="Lienhypertexte"/>
            <w:noProof/>
          </w:rPr>
          <w:t>N.</w:t>
        </w:r>
        <w:r w:rsidR="00477867">
          <w:rPr>
            <w:rFonts w:eastAsiaTheme="minorEastAsia" w:cstheme="minorBidi"/>
            <w:noProof/>
            <w:sz w:val="22"/>
            <w:szCs w:val="22"/>
            <w:lang w:val="fr-FR" w:eastAsia="fr-FR"/>
          </w:rPr>
          <w:tab/>
        </w:r>
        <w:r w:rsidR="00477867" w:rsidRPr="00226758">
          <w:rPr>
            <w:rStyle w:val="Lienhypertexte"/>
            <w:noProof/>
          </w:rPr>
          <w:t>Remontée d’expérience : Résolution de l’OCUN-853</w:t>
        </w:r>
        <w:r w:rsidR="00477867">
          <w:rPr>
            <w:noProof/>
            <w:webHidden/>
          </w:rPr>
          <w:tab/>
        </w:r>
        <w:r w:rsidR="00477867">
          <w:rPr>
            <w:noProof/>
            <w:webHidden/>
          </w:rPr>
          <w:fldChar w:fldCharType="begin"/>
        </w:r>
        <w:r w:rsidR="00477867">
          <w:rPr>
            <w:noProof/>
            <w:webHidden/>
          </w:rPr>
          <w:instrText xml:space="preserve"> PAGEREF _Toc55141183 \h </w:instrText>
        </w:r>
        <w:r w:rsidR="00477867">
          <w:rPr>
            <w:noProof/>
            <w:webHidden/>
          </w:rPr>
        </w:r>
        <w:r w:rsidR="00477867">
          <w:rPr>
            <w:noProof/>
            <w:webHidden/>
          </w:rPr>
          <w:fldChar w:fldCharType="separate"/>
        </w:r>
        <w:r w:rsidR="00477867">
          <w:rPr>
            <w:noProof/>
            <w:webHidden/>
          </w:rPr>
          <w:t>30</w:t>
        </w:r>
        <w:r w:rsidR="00477867">
          <w:rPr>
            <w:noProof/>
            <w:webHidden/>
          </w:rPr>
          <w:fldChar w:fldCharType="end"/>
        </w:r>
      </w:hyperlink>
    </w:p>
    <w:p w14:paraId="4A35CF21" w14:textId="77777777" w:rsidR="00477867" w:rsidRDefault="008C2425" w:rsidP="008C2425">
      <w:pPr>
        <w:pStyle w:val="TM4"/>
        <w:rPr>
          <w:rFonts w:eastAsiaTheme="minorEastAsia" w:cstheme="minorBidi"/>
          <w:noProof/>
          <w:sz w:val="22"/>
          <w:szCs w:val="22"/>
          <w:lang w:val="fr-FR" w:eastAsia="fr-FR"/>
        </w:rPr>
      </w:pPr>
      <w:hyperlink w:anchor="_Toc55141184" w:history="1">
        <w:r w:rsidR="00477867" w:rsidRPr="00226758">
          <w:rPr>
            <w:rStyle w:val="Lienhypertexte"/>
            <w:noProof/>
          </w:rPr>
          <w:t>e)</w:t>
        </w:r>
        <w:r w:rsidR="00477867">
          <w:rPr>
            <w:rFonts w:eastAsiaTheme="minorEastAsia" w:cstheme="minorBidi"/>
            <w:noProof/>
            <w:sz w:val="22"/>
            <w:szCs w:val="22"/>
            <w:lang w:val="fr-FR" w:eastAsia="fr-FR"/>
          </w:rPr>
          <w:tab/>
        </w:r>
        <w:r w:rsidR="00477867" w:rsidRPr="00226758">
          <w:rPr>
            <w:rStyle w:val="Lienhypertexte"/>
            <w:noProof/>
          </w:rPr>
          <w:t>Étape préliminaire : reproduction du cas</w:t>
        </w:r>
        <w:r w:rsidR="00477867">
          <w:rPr>
            <w:noProof/>
            <w:webHidden/>
          </w:rPr>
          <w:tab/>
        </w:r>
        <w:r w:rsidR="00477867">
          <w:rPr>
            <w:noProof/>
            <w:webHidden/>
          </w:rPr>
          <w:fldChar w:fldCharType="begin"/>
        </w:r>
        <w:r w:rsidR="00477867">
          <w:rPr>
            <w:noProof/>
            <w:webHidden/>
          </w:rPr>
          <w:instrText xml:space="preserve"> PAGEREF _Toc55141184 \h </w:instrText>
        </w:r>
        <w:r w:rsidR="00477867">
          <w:rPr>
            <w:noProof/>
            <w:webHidden/>
          </w:rPr>
        </w:r>
        <w:r w:rsidR="00477867">
          <w:rPr>
            <w:noProof/>
            <w:webHidden/>
          </w:rPr>
          <w:fldChar w:fldCharType="separate"/>
        </w:r>
        <w:r w:rsidR="00477867">
          <w:rPr>
            <w:noProof/>
            <w:webHidden/>
          </w:rPr>
          <w:t>31</w:t>
        </w:r>
        <w:r w:rsidR="00477867">
          <w:rPr>
            <w:noProof/>
            <w:webHidden/>
          </w:rPr>
          <w:fldChar w:fldCharType="end"/>
        </w:r>
      </w:hyperlink>
    </w:p>
    <w:p w14:paraId="0D57F89D" w14:textId="77777777" w:rsidR="00477867" w:rsidRDefault="008C2425" w:rsidP="008C2425">
      <w:pPr>
        <w:pStyle w:val="TM4"/>
        <w:rPr>
          <w:rFonts w:eastAsiaTheme="minorEastAsia" w:cstheme="minorBidi"/>
          <w:noProof/>
          <w:sz w:val="22"/>
          <w:szCs w:val="22"/>
          <w:lang w:val="fr-FR" w:eastAsia="fr-FR"/>
        </w:rPr>
      </w:pPr>
      <w:hyperlink w:anchor="_Toc55141185" w:history="1">
        <w:r w:rsidR="00477867" w:rsidRPr="00226758">
          <w:rPr>
            <w:rStyle w:val="Lienhypertexte"/>
            <w:noProof/>
          </w:rPr>
          <w:t>f)</w:t>
        </w:r>
        <w:r w:rsidR="00477867">
          <w:rPr>
            <w:rFonts w:eastAsiaTheme="minorEastAsia" w:cstheme="minorBidi"/>
            <w:noProof/>
            <w:sz w:val="22"/>
            <w:szCs w:val="22"/>
            <w:lang w:val="fr-FR" w:eastAsia="fr-FR"/>
          </w:rPr>
          <w:tab/>
        </w:r>
        <w:r w:rsidR="00477867" w:rsidRPr="00226758">
          <w:rPr>
            <w:rStyle w:val="Lienhypertexte"/>
            <w:noProof/>
          </w:rPr>
          <w:t>Étape 1 : l’Analyse</w:t>
        </w:r>
        <w:r w:rsidR="00477867">
          <w:rPr>
            <w:noProof/>
            <w:webHidden/>
          </w:rPr>
          <w:tab/>
        </w:r>
        <w:r w:rsidR="00477867">
          <w:rPr>
            <w:noProof/>
            <w:webHidden/>
          </w:rPr>
          <w:fldChar w:fldCharType="begin"/>
        </w:r>
        <w:r w:rsidR="00477867">
          <w:rPr>
            <w:noProof/>
            <w:webHidden/>
          </w:rPr>
          <w:instrText xml:space="preserve"> PAGEREF _Toc55141185 \h </w:instrText>
        </w:r>
        <w:r w:rsidR="00477867">
          <w:rPr>
            <w:noProof/>
            <w:webHidden/>
          </w:rPr>
        </w:r>
        <w:r w:rsidR="00477867">
          <w:rPr>
            <w:noProof/>
            <w:webHidden/>
          </w:rPr>
          <w:fldChar w:fldCharType="separate"/>
        </w:r>
        <w:r w:rsidR="00477867">
          <w:rPr>
            <w:noProof/>
            <w:webHidden/>
          </w:rPr>
          <w:t>31</w:t>
        </w:r>
        <w:r w:rsidR="00477867">
          <w:rPr>
            <w:noProof/>
            <w:webHidden/>
          </w:rPr>
          <w:fldChar w:fldCharType="end"/>
        </w:r>
      </w:hyperlink>
    </w:p>
    <w:p w14:paraId="02E9476D"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86" w:history="1">
        <w:r w:rsidR="00477867" w:rsidRPr="00226758">
          <w:rPr>
            <w:rStyle w:val="Lienhypertexte"/>
            <w:noProof/>
          </w:rPr>
          <w:t>Le point de départ de l’analyse : le bout du fil d’Ariane</w:t>
        </w:r>
        <w:r w:rsidR="00477867">
          <w:rPr>
            <w:noProof/>
            <w:webHidden/>
          </w:rPr>
          <w:tab/>
        </w:r>
        <w:r w:rsidR="00477867">
          <w:rPr>
            <w:noProof/>
            <w:webHidden/>
          </w:rPr>
          <w:fldChar w:fldCharType="begin"/>
        </w:r>
        <w:r w:rsidR="00477867">
          <w:rPr>
            <w:noProof/>
            <w:webHidden/>
          </w:rPr>
          <w:instrText xml:space="preserve"> PAGEREF _Toc55141186 \h </w:instrText>
        </w:r>
        <w:r w:rsidR="00477867">
          <w:rPr>
            <w:noProof/>
            <w:webHidden/>
          </w:rPr>
        </w:r>
        <w:r w:rsidR="00477867">
          <w:rPr>
            <w:noProof/>
            <w:webHidden/>
          </w:rPr>
          <w:fldChar w:fldCharType="separate"/>
        </w:r>
        <w:r w:rsidR="00477867">
          <w:rPr>
            <w:noProof/>
            <w:webHidden/>
          </w:rPr>
          <w:t>31</w:t>
        </w:r>
        <w:r w:rsidR="00477867">
          <w:rPr>
            <w:noProof/>
            <w:webHidden/>
          </w:rPr>
          <w:fldChar w:fldCharType="end"/>
        </w:r>
      </w:hyperlink>
    </w:p>
    <w:p w14:paraId="4A65D067"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87" w:history="1">
        <w:r w:rsidR="00477867" w:rsidRPr="00226758">
          <w:rPr>
            <w:rStyle w:val="Lienhypertexte"/>
            <w:noProof/>
          </w:rPr>
          <w:t>Remontée du fil des dépendances</w:t>
        </w:r>
        <w:r w:rsidR="00477867">
          <w:rPr>
            <w:noProof/>
            <w:webHidden/>
          </w:rPr>
          <w:tab/>
        </w:r>
        <w:r w:rsidR="00477867">
          <w:rPr>
            <w:noProof/>
            <w:webHidden/>
          </w:rPr>
          <w:fldChar w:fldCharType="begin"/>
        </w:r>
        <w:r w:rsidR="00477867">
          <w:rPr>
            <w:noProof/>
            <w:webHidden/>
          </w:rPr>
          <w:instrText xml:space="preserve"> PAGEREF _Toc55141187 \h </w:instrText>
        </w:r>
        <w:r w:rsidR="00477867">
          <w:rPr>
            <w:noProof/>
            <w:webHidden/>
          </w:rPr>
        </w:r>
        <w:r w:rsidR="00477867">
          <w:rPr>
            <w:noProof/>
            <w:webHidden/>
          </w:rPr>
          <w:fldChar w:fldCharType="separate"/>
        </w:r>
        <w:r w:rsidR="00477867">
          <w:rPr>
            <w:noProof/>
            <w:webHidden/>
          </w:rPr>
          <w:t>32</w:t>
        </w:r>
        <w:r w:rsidR="00477867">
          <w:rPr>
            <w:noProof/>
            <w:webHidden/>
          </w:rPr>
          <w:fldChar w:fldCharType="end"/>
        </w:r>
      </w:hyperlink>
    </w:p>
    <w:p w14:paraId="3EF8D4EA"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88" w:history="1">
        <w:r w:rsidR="00477867" w:rsidRPr="00226758">
          <w:rPr>
            <w:rStyle w:val="Lienhypertexte"/>
            <w:noProof/>
          </w:rPr>
          <w:t>Retrouver le composant en défaut</w:t>
        </w:r>
        <w:r w:rsidR="00477867">
          <w:rPr>
            <w:noProof/>
            <w:webHidden/>
          </w:rPr>
          <w:tab/>
        </w:r>
        <w:r w:rsidR="00477867">
          <w:rPr>
            <w:noProof/>
            <w:webHidden/>
          </w:rPr>
          <w:fldChar w:fldCharType="begin"/>
        </w:r>
        <w:r w:rsidR="00477867">
          <w:rPr>
            <w:noProof/>
            <w:webHidden/>
          </w:rPr>
          <w:instrText xml:space="preserve"> PAGEREF _Toc55141188 \h </w:instrText>
        </w:r>
        <w:r w:rsidR="00477867">
          <w:rPr>
            <w:noProof/>
            <w:webHidden/>
          </w:rPr>
        </w:r>
        <w:r w:rsidR="00477867">
          <w:rPr>
            <w:noProof/>
            <w:webHidden/>
          </w:rPr>
          <w:fldChar w:fldCharType="separate"/>
        </w:r>
        <w:r w:rsidR="00477867">
          <w:rPr>
            <w:noProof/>
            <w:webHidden/>
          </w:rPr>
          <w:t>33</w:t>
        </w:r>
        <w:r w:rsidR="00477867">
          <w:rPr>
            <w:noProof/>
            <w:webHidden/>
          </w:rPr>
          <w:fldChar w:fldCharType="end"/>
        </w:r>
      </w:hyperlink>
    </w:p>
    <w:p w14:paraId="6B0CE926"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89" w:history="1">
        <w:r w:rsidR="00477867" w:rsidRPr="00226758">
          <w:rPr>
            <w:rStyle w:val="Lienhypertexte"/>
            <w:noProof/>
          </w:rPr>
          <w:t>Concevoir une solution de correctif</w:t>
        </w:r>
        <w:r w:rsidR="00477867">
          <w:rPr>
            <w:noProof/>
            <w:webHidden/>
          </w:rPr>
          <w:tab/>
        </w:r>
        <w:r w:rsidR="00477867">
          <w:rPr>
            <w:noProof/>
            <w:webHidden/>
          </w:rPr>
          <w:fldChar w:fldCharType="begin"/>
        </w:r>
        <w:r w:rsidR="00477867">
          <w:rPr>
            <w:noProof/>
            <w:webHidden/>
          </w:rPr>
          <w:instrText xml:space="preserve"> PAGEREF _Toc55141189 \h </w:instrText>
        </w:r>
        <w:r w:rsidR="00477867">
          <w:rPr>
            <w:noProof/>
            <w:webHidden/>
          </w:rPr>
        </w:r>
        <w:r w:rsidR="00477867">
          <w:rPr>
            <w:noProof/>
            <w:webHidden/>
          </w:rPr>
          <w:fldChar w:fldCharType="separate"/>
        </w:r>
        <w:r w:rsidR="00477867">
          <w:rPr>
            <w:noProof/>
            <w:webHidden/>
          </w:rPr>
          <w:t>36</w:t>
        </w:r>
        <w:r w:rsidR="00477867">
          <w:rPr>
            <w:noProof/>
            <w:webHidden/>
          </w:rPr>
          <w:fldChar w:fldCharType="end"/>
        </w:r>
      </w:hyperlink>
    </w:p>
    <w:p w14:paraId="69595655" w14:textId="77777777" w:rsidR="00477867" w:rsidRDefault="008C2425" w:rsidP="008C2425">
      <w:pPr>
        <w:pStyle w:val="TM5"/>
        <w:numPr>
          <w:ilvl w:val="0"/>
          <w:numId w:val="0"/>
        </w:numPr>
        <w:ind w:left="720"/>
        <w:rPr>
          <w:rFonts w:eastAsiaTheme="minorEastAsia" w:cstheme="minorBidi"/>
          <w:noProof/>
          <w:sz w:val="22"/>
          <w:szCs w:val="22"/>
          <w:lang w:val="fr-FR" w:eastAsia="fr-FR"/>
        </w:rPr>
      </w:pPr>
      <w:hyperlink w:anchor="_Toc55141190" w:history="1">
        <w:r w:rsidR="00477867" w:rsidRPr="00226758">
          <w:rPr>
            <w:rStyle w:val="Lienhypertexte"/>
            <w:noProof/>
          </w:rPr>
          <w:t>Communiquer le résultat de l’analyse</w:t>
        </w:r>
        <w:r w:rsidR="00477867">
          <w:rPr>
            <w:noProof/>
            <w:webHidden/>
          </w:rPr>
          <w:tab/>
        </w:r>
        <w:r w:rsidR="00477867">
          <w:rPr>
            <w:noProof/>
            <w:webHidden/>
          </w:rPr>
          <w:fldChar w:fldCharType="begin"/>
        </w:r>
        <w:r w:rsidR="00477867">
          <w:rPr>
            <w:noProof/>
            <w:webHidden/>
          </w:rPr>
          <w:instrText xml:space="preserve"> PAGEREF _Toc55141190 \h </w:instrText>
        </w:r>
        <w:r w:rsidR="00477867">
          <w:rPr>
            <w:noProof/>
            <w:webHidden/>
          </w:rPr>
        </w:r>
        <w:r w:rsidR="00477867">
          <w:rPr>
            <w:noProof/>
            <w:webHidden/>
          </w:rPr>
          <w:fldChar w:fldCharType="separate"/>
        </w:r>
        <w:r w:rsidR="00477867">
          <w:rPr>
            <w:noProof/>
            <w:webHidden/>
          </w:rPr>
          <w:t>37</w:t>
        </w:r>
        <w:r w:rsidR="00477867">
          <w:rPr>
            <w:noProof/>
            <w:webHidden/>
          </w:rPr>
          <w:fldChar w:fldCharType="end"/>
        </w:r>
      </w:hyperlink>
    </w:p>
    <w:p w14:paraId="2351DAB7" w14:textId="77777777" w:rsidR="00477867" w:rsidRDefault="008C2425" w:rsidP="008C2425">
      <w:pPr>
        <w:pStyle w:val="TM4"/>
        <w:rPr>
          <w:rFonts w:eastAsiaTheme="minorEastAsia" w:cstheme="minorBidi"/>
          <w:noProof/>
          <w:sz w:val="22"/>
          <w:szCs w:val="22"/>
          <w:lang w:val="fr-FR" w:eastAsia="fr-FR"/>
        </w:rPr>
      </w:pPr>
      <w:hyperlink w:anchor="_Toc55141191" w:history="1">
        <w:r w:rsidR="00477867" w:rsidRPr="00226758">
          <w:rPr>
            <w:rStyle w:val="Lienhypertexte"/>
            <w:noProof/>
          </w:rPr>
          <w:t>g)</w:t>
        </w:r>
        <w:r w:rsidR="00477867">
          <w:rPr>
            <w:rFonts w:eastAsiaTheme="minorEastAsia" w:cstheme="minorBidi"/>
            <w:noProof/>
            <w:sz w:val="22"/>
            <w:szCs w:val="22"/>
            <w:lang w:val="fr-FR" w:eastAsia="fr-FR"/>
          </w:rPr>
          <w:tab/>
        </w:r>
        <w:r w:rsidR="00477867" w:rsidRPr="00226758">
          <w:rPr>
            <w:rStyle w:val="Lienhypertexte"/>
            <w:noProof/>
          </w:rPr>
          <w:t>Étape 2 : Réalisation du correctif</w:t>
        </w:r>
        <w:r w:rsidR="00477867">
          <w:rPr>
            <w:noProof/>
            <w:webHidden/>
          </w:rPr>
          <w:tab/>
        </w:r>
        <w:r w:rsidR="00477867">
          <w:rPr>
            <w:noProof/>
            <w:webHidden/>
          </w:rPr>
          <w:fldChar w:fldCharType="begin"/>
        </w:r>
        <w:r w:rsidR="00477867">
          <w:rPr>
            <w:noProof/>
            <w:webHidden/>
          </w:rPr>
          <w:instrText xml:space="preserve"> PAGEREF _Toc55141191 \h </w:instrText>
        </w:r>
        <w:r w:rsidR="00477867">
          <w:rPr>
            <w:noProof/>
            <w:webHidden/>
          </w:rPr>
        </w:r>
        <w:r w:rsidR="00477867">
          <w:rPr>
            <w:noProof/>
            <w:webHidden/>
          </w:rPr>
          <w:fldChar w:fldCharType="separate"/>
        </w:r>
        <w:r w:rsidR="00477867">
          <w:rPr>
            <w:noProof/>
            <w:webHidden/>
          </w:rPr>
          <w:t>37</w:t>
        </w:r>
        <w:r w:rsidR="00477867">
          <w:rPr>
            <w:noProof/>
            <w:webHidden/>
          </w:rPr>
          <w:fldChar w:fldCharType="end"/>
        </w:r>
      </w:hyperlink>
    </w:p>
    <w:p w14:paraId="16405E2C" w14:textId="77777777" w:rsidR="00477867" w:rsidRDefault="008C2425" w:rsidP="008C2425">
      <w:pPr>
        <w:pStyle w:val="TM4"/>
        <w:rPr>
          <w:rFonts w:eastAsiaTheme="minorEastAsia" w:cstheme="minorBidi"/>
          <w:noProof/>
          <w:sz w:val="22"/>
          <w:szCs w:val="22"/>
          <w:lang w:val="fr-FR" w:eastAsia="fr-FR"/>
        </w:rPr>
      </w:pPr>
      <w:hyperlink w:anchor="_Toc55141192" w:history="1">
        <w:r w:rsidR="00477867" w:rsidRPr="00226758">
          <w:rPr>
            <w:rStyle w:val="Lienhypertexte"/>
            <w:noProof/>
          </w:rPr>
          <w:t>h)</w:t>
        </w:r>
        <w:r w:rsidR="00477867">
          <w:rPr>
            <w:rFonts w:eastAsiaTheme="minorEastAsia" w:cstheme="minorBidi"/>
            <w:noProof/>
            <w:sz w:val="22"/>
            <w:szCs w:val="22"/>
            <w:lang w:val="fr-FR" w:eastAsia="fr-FR"/>
          </w:rPr>
          <w:tab/>
        </w:r>
        <w:r w:rsidR="00477867" w:rsidRPr="00226758">
          <w:rPr>
            <w:rStyle w:val="Lienhypertexte"/>
            <w:noProof/>
          </w:rPr>
          <w:t>Étape 3 : Vérifications de qualité</w:t>
        </w:r>
        <w:r w:rsidR="00477867">
          <w:rPr>
            <w:noProof/>
            <w:webHidden/>
          </w:rPr>
          <w:tab/>
        </w:r>
        <w:r w:rsidR="00477867">
          <w:rPr>
            <w:noProof/>
            <w:webHidden/>
          </w:rPr>
          <w:fldChar w:fldCharType="begin"/>
        </w:r>
        <w:r w:rsidR="00477867">
          <w:rPr>
            <w:noProof/>
            <w:webHidden/>
          </w:rPr>
          <w:instrText xml:space="preserve"> PAGEREF _Toc55141192 \h </w:instrText>
        </w:r>
        <w:r w:rsidR="00477867">
          <w:rPr>
            <w:noProof/>
            <w:webHidden/>
          </w:rPr>
        </w:r>
        <w:r w:rsidR="00477867">
          <w:rPr>
            <w:noProof/>
            <w:webHidden/>
          </w:rPr>
          <w:fldChar w:fldCharType="separate"/>
        </w:r>
        <w:r w:rsidR="00477867">
          <w:rPr>
            <w:noProof/>
            <w:webHidden/>
          </w:rPr>
          <w:t>37</w:t>
        </w:r>
        <w:r w:rsidR="00477867">
          <w:rPr>
            <w:noProof/>
            <w:webHidden/>
          </w:rPr>
          <w:fldChar w:fldCharType="end"/>
        </w:r>
      </w:hyperlink>
    </w:p>
    <w:p w14:paraId="3E698099" w14:textId="77777777" w:rsidR="00477867" w:rsidRDefault="008C2425" w:rsidP="008C2425">
      <w:pPr>
        <w:pStyle w:val="TM4"/>
        <w:rPr>
          <w:rFonts w:eastAsiaTheme="minorEastAsia" w:cstheme="minorBidi"/>
          <w:noProof/>
          <w:sz w:val="22"/>
          <w:szCs w:val="22"/>
          <w:lang w:val="fr-FR" w:eastAsia="fr-FR"/>
        </w:rPr>
      </w:pPr>
      <w:hyperlink w:anchor="_Toc55141193" w:history="1">
        <w:r w:rsidR="00477867" w:rsidRPr="00226758">
          <w:rPr>
            <w:rStyle w:val="Lienhypertexte"/>
            <w:noProof/>
          </w:rPr>
          <w:t>i)</w:t>
        </w:r>
        <w:r w:rsidR="00477867">
          <w:rPr>
            <w:rFonts w:eastAsiaTheme="minorEastAsia" w:cstheme="minorBidi"/>
            <w:noProof/>
            <w:sz w:val="22"/>
            <w:szCs w:val="22"/>
            <w:lang w:val="fr-FR" w:eastAsia="fr-FR"/>
          </w:rPr>
          <w:tab/>
        </w:r>
        <w:r w:rsidR="00477867" w:rsidRPr="00226758">
          <w:rPr>
            <w:rStyle w:val="Lienhypertexte"/>
            <w:noProof/>
          </w:rPr>
          <w:t>Étape 4 : La génération du pack d’installation</w:t>
        </w:r>
        <w:r w:rsidR="00477867">
          <w:rPr>
            <w:noProof/>
            <w:webHidden/>
          </w:rPr>
          <w:tab/>
        </w:r>
        <w:r w:rsidR="00477867">
          <w:rPr>
            <w:noProof/>
            <w:webHidden/>
          </w:rPr>
          <w:fldChar w:fldCharType="begin"/>
        </w:r>
        <w:r w:rsidR="00477867">
          <w:rPr>
            <w:noProof/>
            <w:webHidden/>
          </w:rPr>
          <w:instrText xml:space="preserve"> PAGEREF _Toc55141193 \h </w:instrText>
        </w:r>
        <w:r w:rsidR="00477867">
          <w:rPr>
            <w:noProof/>
            <w:webHidden/>
          </w:rPr>
        </w:r>
        <w:r w:rsidR="00477867">
          <w:rPr>
            <w:noProof/>
            <w:webHidden/>
          </w:rPr>
          <w:fldChar w:fldCharType="separate"/>
        </w:r>
        <w:r w:rsidR="00477867">
          <w:rPr>
            <w:noProof/>
            <w:webHidden/>
          </w:rPr>
          <w:t>38</w:t>
        </w:r>
        <w:r w:rsidR="00477867">
          <w:rPr>
            <w:noProof/>
            <w:webHidden/>
          </w:rPr>
          <w:fldChar w:fldCharType="end"/>
        </w:r>
      </w:hyperlink>
    </w:p>
    <w:p w14:paraId="7077336A" w14:textId="77777777" w:rsidR="00477867" w:rsidRDefault="008C2425" w:rsidP="008C2425">
      <w:pPr>
        <w:pStyle w:val="TM4"/>
        <w:rPr>
          <w:rFonts w:eastAsiaTheme="minorEastAsia" w:cstheme="minorBidi"/>
          <w:noProof/>
          <w:sz w:val="22"/>
          <w:szCs w:val="22"/>
          <w:lang w:val="fr-FR" w:eastAsia="fr-FR"/>
        </w:rPr>
      </w:pPr>
      <w:hyperlink w:anchor="_Toc55141194" w:history="1">
        <w:r w:rsidR="00477867" w:rsidRPr="00226758">
          <w:rPr>
            <w:rStyle w:val="Lienhypertexte"/>
            <w:noProof/>
          </w:rPr>
          <w:t>j)</w:t>
        </w:r>
        <w:r w:rsidR="00477867">
          <w:rPr>
            <w:rFonts w:eastAsiaTheme="minorEastAsia" w:cstheme="minorBidi"/>
            <w:noProof/>
            <w:sz w:val="22"/>
            <w:szCs w:val="22"/>
            <w:lang w:val="fr-FR" w:eastAsia="fr-FR"/>
          </w:rPr>
          <w:tab/>
        </w:r>
        <w:r w:rsidR="00477867" w:rsidRPr="00226758">
          <w:rPr>
            <w:rStyle w:val="Lienhypertexte"/>
            <w:noProof/>
          </w:rPr>
          <w:t>Étape 5 : Le test d’installation</w:t>
        </w:r>
        <w:r w:rsidR="00477867">
          <w:rPr>
            <w:noProof/>
            <w:webHidden/>
          </w:rPr>
          <w:tab/>
        </w:r>
        <w:r w:rsidR="00477867">
          <w:rPr>
            <w:noProof/>
            <w:webHidden/>
          </w:rPr>
          <w:fldChar w:fldCharType="begin"/>
        </w:r>
        <w:r w:rsidR="00477867">
          <w:rPr>
            <w:noProof/>
            <w:webHidden/>
          </w:rPr>
          <w:instrText xml:space="preserve"> PAGEREF _Toc55141194 \h </w:instrText>
        </w:r>
        <w:r w:rsidR="00477867">
          <w:rPr>
            <w:noProof/>
            <w:webHidden/>
          </w:rPr>
        </w:r>
        <w:r w:rsidR="00477867">
          <w:rPr>
            <w:noProof/>
            <w:webHidden/>
          </w:rPr>
          <w:fldChar w:fldCharType="separate"/>
        </w:r>
        <w:r w:rsidR="00477867">
          <w:rPr>
            <w:noProof/>
            <w:webHidden/>
          </w:rPr>
          <w:t>38</w:t>
        </w:r>
        <w:r w:rsidR="00477867">
          <w:rPr>
            <w:noProof/>
            <w:webHidden/>
          </w:rPr>
          <w:fldChar w:fldCharType="end"/>
        </w:r>
      </w:hyperlink>
    </w:p>
    <w:p w14:paraId="27FC4E70" w14:textId="77777777" w:rsidR="00477867" w:rsidRDefault="008C2425" w:rsidP="008C2425">
      <w:pPr>
        <w:pStyle w:val="TM4"/>
        <w:rPr>
          <w:rFonts w:eastAsiaTheme="minorEastAsia" w:cstheme="minorBidi"/>
          <w:noProof/>
          <w:sz w:val="22"/>
          <w:szCs w:val="22"/>
          <w:lang w:val="fr-FR" w:eastAsia="fr-FR"/>
        </w:rPr>
      </w:pPr>
      <w:hyperlink w:anchor="_Toc55141195" w:history="1">
        <w:r w:rsidR="00477867" w:rsidRPr="00226758">
          <w:rPr>
            <w:rStyle w:val="Lienhypertexte"/>
            <w:noProof/>
          </w:rPr>
          <w:t>k)</w:t>
        </w:r>
        <w:r w:rsidR="00477867">
          <w:rPr>
            <w:rFonts w:eastAsiaTheme="minorEastAsia" w:cstheme="minorBidi"/>
            <w:noProof/>
            <w:sz w:val="22"/>
            <w:szCs w:val="22"/>
            <w:lang w:val="fr-FR" w:eastAsia="fr-FR"/>
          </w:rPr>
          <w:tab/>
        </w:r>
        <w:r w:rsidR="00477867" w:rsidRPr="00226758">
          <w:rPr>
            <w:rStyle w:val="Lienhypertexte"/>
            <w:noProof/>
          </w:rPr>
          <w:t>Étape 6 : La livraison</w:t>
        </w:r>
        <w:r w:rsidR="00477867">
          <w:rPr>
            <w:noProof/>
            <w:webHidden/>
          </w:rPr>
          <w:tab/>
        </w:r>
        <w:r w:rsidR="00477867">
          <w:rPr>
            <w:noProof/>
            <w:webHidden/>
          </w:rPr>
          <w:fldChar w:fldCharType="begin"/>
        </w:r>
        <w:r w:rsidR="00477867">
          <w:rPr>
            <w:noProof/>
            <w:webHidden/>
          </w:rPr>
          <w:instrText xml:space="preserve"> PAGEREF _Toc55141195 \h </w:instrText>
        </w:r>
        <w:r w:rsidR="00477867">
          <w:rPr>
            <w:noProof/>
            <w:webHidden/>
          </w:rPr>
        </w:r>
        <w:r w:rsidR="00477867">
          <w:rPr>
            <w:noProof/>
            <w:webHidden/>
          </w:rPr>
          <w:fldChar w:fldCharType="separate"/>
        </w:r>
        <w:r w:rsidR="00477867">
          <w:rPr>
            <w:noProof/>
            <w:webHidden/>
          </w:rPr>
          <w:t>39</w:t>
        </w:r>
        <w:r w:rsidR="00477867">
          <w:rPr>
            <w:noProof/>
            <w:webHidden/>
          </w:rPr>
          <w:fldChar w:fldCharType="end"/>
        </w:r>
      </w:hyperlink>
    </w:p>
    <w:p w14:paraId="1559EBF1" w14:textId="77777777" w:rsidR="00477867" w:rsidRDefault="008C2425" w:rsidP="008C2425">
      <w:pPr>
        <w:pStyle w:val="TM3"/>
        <w:rPr>
          <w:rFonts w:eastAsiaTheme="minorEastAsia" w:cstheme="minorBidi"/>
          <w:noProof/>
          <w:sz w:val="22"/>
          <w:szCs w:val="22"/>
          <w:lang w:val="fr-FR" w:eastAsia="fr-FR"/>
        </w:rPr>
      </w:pPr>
      <w:hyperlink w:anchor="_Toc55141196" w:history="1">
        <w:r w:rsidR="00477867" w:rsidRPr="00226758">
          <w:rPr>
            <w:rStyle w:val="Lienhypertexte"/>
            <w:noProof/>
          </w:rPr>
          <w:t>O.</w:t>
        </w:r>
        <w:r w:rsidR="00477867">
          <w:rPr>
            <w:rFonts w:eastAsiaTheme="minorEastAsia" w:cstheme="minorBidi"/>
            <w:noProof/>
            <w:sz w:val="22"/>
            <w:szCs w:val="22"/>
            <w:lang w:val="fr-FR" w:eastAsia="fr-FR"/>
          </w:rPr>
          <w:tab/>
        </w:r>
        <w:r w:rsidR="00477867" w:rsidRPr="00226758">
          <w:rPr>
            <w:rStyle w:val="Lienhypertexte"/>
            <w:noProof/>
          </w:rPr>
          <w:t>Conclusion</w:t>
        </w:r>
        <w:r w:rsidR="00477867">
          <w:rPr>
            <w:noProof/>
            <w:webHidden/>
          </w:rPr>
          <w:tab/>
        </w:r>
        <w:r w:rsidR="00477867">
          <w:rPr>
            <w:noProof/>
            <w:webHidden/>
          </w:rPr>
          <w:fldChar w:fldCharType="begin"/>
        </w:r>
        <w:r w:rsidR="00477867">
          <w:rPr>
            <w:noProof/>
            <w:webHidden/>
          </w:rPr>
          <w:instrText xml:space="preserve"> PAGEREF _Toc55141196 \h </w:instrText>
        </w:r>
        <w:r w:rsidR="00477867">
          <w:rPr>
            <w:noProof/>
            <w:webHidden/>
          </w:rPr>
        </w:r>
        <w:r w:rsidR="00477867">
          <w:rPr>
            <w:noProof/>
            <w:webHidden/>
          </w:rPr>
          <w:fldChar w:fldCharType="separate"/>
        </w:r>
        <w:r w:rsidR="00477867">
          <w:rPr>
            <w:noProof/>
            <w:webHidden/>
          </w:rPr>
          <w:t>41</w:t>
        </w:r>
        <w:r w:rsidR="00477867">
          <w:rPr>
            <w:noProof/>
            <w:webHidden/>
          </w:rPr>
          <w:fldChar w:fldCharType="end"/>
        </w:r>
      </w:hyperlink>
    </w:p>
    <w:p w14:paraId="35BD3A71"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197" w:history="1">
        <w:r w:rsidR="00477867" w:rsidRPr="00226758">
          <w:rPr>
            <w:rStyle w:val="Lienhypertexte"/>
            <w:noProof/>
          </w:rPr>
          <w:t>3.3</w:t>
        </w:r>
        <w:r w:rsidR="00477867">
          <w:rPr>
            <w:rFonts w:eastAsiaTheme="minorEastAsia" w:cstheme="minorBidi"/>
            <w:smallCaps w:val="0"/>
            <w:noProof/>
            <w:sz w:val="22"/>
            <w:szCs w:val="22"/>
            <w:lang w:val="fr-FR" w:eastAsia="fr-FR"/>
          </w:rPr>
          <w:tab/>
        </w:r>
        <w:r w:rsidR="00477867" w:rsidRPr="00226758">
          <w:rPr>
            <w:rStyle w:val="Lienhypertexte"/>
            <w:noProof/>
          </w:rPr>
          <w:t>le projet SRE</w:t>
        </w:r>
        <w:r w:rsidR="00477867">
          <w:rPr>
            <w:noProof/>
            <w:webHidden/>
          </w:rPr>
          <w:tab/>
        </w:r>
        <w:r w:rsidR="00477867">
          <w:rPr>
            <w:noProof/>
            <w:webHidden/>
          </w:rPr>
          <w:fldChar w:fldCharType="begin"/>
        </w:r>
        <w:r w:rsidR="00477867">
          <w:rPr>
            <w:noProof/>
            <w:webHidden/>
          </w:rPr>
          <w:instrText xml:space="preserve"> PAGEREF _Toc55141197 \h </w:instrText>
        </w:r>
        <w:r w:rsidR="00477867">
          <w:rPr>
            <w:noProof/>
            <w:webHidden/>
          </w:rPr>
        </w:r>
        <w:r w:rsidR="00477867">
          <w:rPr>
            <w:noProof/>
            <w:webHidden/>
          </w:rPr>
          <w:fldChar w:fldCharType="separate"/>
        </w:r>
        <w:r w:rsidR="00477867">
          <w:rPr>
            <w:noProof/>
            <w:webHidden/>
          </w:rPr>
          <w:t>43</w:t>
        </w:r>
        <w:r w:rsidR="00477867">
          <w:rPr>
            <w:noProof/>
            <w:webHidden/>
          </w:rPr>
          <w:fldChar w:fldCharType="end"/>
        </w:r>
      </w:hyperlink>
    </w:p>
    <w:p w14:paraId="3777DC3D" w14:textId="77777777" w:rsidR="00477867" w:rsidRDefault="008C2425" w:rsidP="008C2425">
      <w:pPr>
        <w:pStyle w:val="TM3"/>
        <w:rPr>
          <w:rFonts w:eastAsiaTheme="minorEastAsia" w:cstheme="minorBidi"/>
          <w:noProof/>
          <w:sz w:val="22"/>
          <w:szCs w:val="22"/>
          <w:lang w:val="fr-FR" w:eastAsia="fr-FR"/>
        </w:rPr>
      </w:pPr>
      <w:hyperlink w:anchor="_Toc55141198" w:history="1">
        <w:r w:rsidR="00477867" w:rsidRPr="00226758">
          <w:rPr>
            <w:rStyle w:val="Lienhypertexte"/>
            <w:noProof/>
          </w:rPr>
          <w:t>P.</w:t>
        </w:r>
        <w:r w:rsidR="00477867">
          <w:rPr>
            <w:rFonts w:eastAsiaTheme="minorEastAsia" w:cstheme="minorBidi"/>
            <w:noProof/>
            <w:sz w:val="22"/>
            <w:szCs w:val="22"/>
            <w:lang w:val="fr-FR" w:eastAsia="fr-FR"/>
          </w:rPr>
          <w:tab/>
        </w:r>
        <w:r w:rsidR="00477867" w:rsidRPr="00226758">
          <w:rPr>
            <w:rStyle w:val="Lienhypertexte"/>
            <w:noProof/>
          </w:rPr>
          <w:t>Organisation</w:t>
        </w:r>
        <w:r w:rsidR="00477867">
          <w:rPr>
            <w:noProof/>
            <w:webHidden/>
          </w:rPr>
          <w:tab/>
        </w:r>
        <w:r w:rsidR="00477867">
          <w:rPr>
            <w:noProof/>
            <w:webHidden/>
          </w:rPr>
          <w:fldChar w:fldCharType="begin"/>
        </w:r>
        <w:r w:rsidR="00477867">
          <w:rPr>
            <w:noProof/>
            <w:webHidden/>
          </w:rPr>
          <w:instrText xml:space="preserve"> PAGEREF _Toc55141198 \h </w:instrText>
        </w:r>
        <w:r w:rsidR="00477867">
          <w:rPr>
            <w:noProof/>
            <w:webHidden/>
          </w:rPr>
        </w:r>
        <w:r w:rsidR="00477867">
          <w:rPr>
            <w:noProof/>
            <w:webHidden/>
          </w:rPr>
          <w:fldChar w:fldCharType="separate"/>
        </w:r>
        <w:r w:rsidR="00477867">
          <w:rPr>
            <w:noProof/>
            <w:webHidden/>
          </w:rPr>
          <w:t>44</w:t>
        </w:r>
        <w:r w:rsidR="00477867">
          <w:rPr>
            <w:noProof/>
            <w:webHidden/>
          </w:rPr>
          <w:fldChar w:fldCharType="end"/>
        </w:r>
      </w:hyperlink>
    </w:p>
    <w:p w14:paraId="0C48EC2D" w14:textId="77777777" w:rsidR="00477867" w:rsidRDefault="008C2425" w:rsidP="008C2425">
      <w:pPr>
        <w:pStyle w:val="TM3"/>
        <w:rPr>
          <w:rFonts w:eastAsiaTheme="minorEastAsia" w:cstheme="minorBidi"/>
          <w:noProof/>
          <w:sz w:val="22"/>
          <w:szCs w:val="22"/>
          <w:lang w:val="fr-FR" w:eastAsia="fr-FR"/>
        </w:rPr>
      </w:pPr>
      <w:hyperlink w:anchor="_Toc55141199" w:history="1">
        <w:r w:rsidR="00477867" w:rsidRPr="00226758">
          <w:rPr>
            <w:rStyle w:val="Lienhypertexte"/>
            <w:noProof/>
          </w:rPr>
          <w:t>Q.</w:t>
        </w:r>
        <w:r w:rsidR="00477867">
          <w:rPr>
            <w:rFonts w:eastAsiaTheme="minorEastAsia" w:cstheme="minorBidi"/>
            <w:noProof/>
            <w:sz w:val="22"/>
            <w:szCs w:val="22"/>
            <w:lang w:val="fr-FR" w:eastAsia="fr-FR"/>
          </w:rPr>
          <w:tab/>
        </w:r>
        <w:r w:rsidR="00477867" w:rsidRPr="00226758">
          <w:rPr>
            <w:rStyle w:val="Lienhypertexte"/>
            <w:noProof/>
          </w:rPr>
          <w:t>Rédaction de sfd</w:t>
        </w:r>
        <w:r w:rsidR="00477867">
          <w:rPr>
            <w:noProof/>
            <w:webHidden/>
          </w:rPr>
          <w:tab/>
        </w:r>
        <w:r w:rsidR="00477867">
          <w:rPr>
            <w:noProof/>
            <w:webHidden/>
          </w:rPr>
          <w:fldChar w:fldCharType="begin"/>
        </w:r>
        <w:r w:rsidR="00477867">
          <w:rPr>
            <w:noProof/>
            <w:webHidden/>
          </w:rPr>
          <w:instrText xml:space="preserve"> PAGEREF _Toc55141199 \h </w:instrText>
        </w:r>
        <w:r w:rsidR="00477867">
          <w:rPr>
            <w:noProof/>
            <w:webHidden/>
          </w:rPr>
        </w:r>
        <w:r w:rsidR="00477867">
          <w:rPr>
            <w:noProof/>
            <w:webHidden/>
          </w:rPr>
          <w:fldChar w:fldCharType="separate"/>
        </w:r>
        <w:r w:rsidR="00477867">
          <w:rPr>
            <w:noProof/>
            <w:webHidden/>
          </w:rPr>
          <w:t>45</w:t>
        </w:r>
        <w:r w:rsidR="00477867">
          <w:rPr>
            <w:noProof/>
            <w:webHidden/>
          </w:rPr>
          <w:fldChar w:fldCharType="end"/>
        </w:r>
      </w:hyperlink>
    </w:p>
    <w:p w14:paraId="64992FEB" w14:textId="77777777" w:rsidR="00477867" w:rsidRDefault="008C2425" w:rsidP="008C2425">
      <w:pPr>
        <w:pStyle w:val="TM3"/>
        <w:rPr>
          <w:rFonts w:eastAsiaTheme="minorEastAsia" w:cstheme="minorBidi"/>
          <w:noProof/>
          <w:sz w:val="22"/>
          <w:szCs w:val="22"/>
          <w:lang w:val="fr-FR" w:eastAsia="fr-FR"/>
        </w:rPr>
      </w:pPr>
      <w:hyperlink w:anchor="_Toc55141200" w:history="1">
        <w:r w:rsidR="00477867" w:rsidRPr="00226758">
          <w:rPr>
            <w:rStyle w:val="Lienhypertexte"/>
            <w:noProof/>
          </w:rPr>
          <w:t>R.</w:t>
        </w:r>
        <w:r w:rsidR="00477867">
          <w:rPr>
            <w:rFonts w:eastAsiaTheme="minorEastAsia" w:cstheme="minorBidi"/>
            <w:noProof/>
            <w:sz w:val="22"/>
            <w:szCs w:val="22"/>
            <w:lang w:val="fr-FR" w:eastAsia="fr-FR"/>
          </w:rPr>
          <w:tab/>
        </w:r>
        <w:r w:rsidR="00477867" w:rsidRPr="00226758">
          <w:rPr>
            <w:rStyle w:val="Lienhypertexte"/>
            <w:noProof/>
          </w:rPr>
          <w:t>Développement des composants</w:t>
        </w:r>
        <w:r w:rsidR="00477867">
          <w:rPr>
            <w:noProof/>
            <w:webHidden/>
          </w:rPr>
          <w:tab/>
        </w:r>
        <w:r w:rsidR="00477867">
          <w:rPr>
            <w:noProof/>
            <w:webHidden/>
          </w:rPr>
          <w:fldChar w:fldCharType="begin"/>
        </w:r>
        <w:r w:rsidR="00477867">
          <w:rPr>
            <w:noProof/>
            <w:webHidden/>
          </w:rPr>
          <w:instrText xml:space="preserve"> PAGEREF _Toc55141200 \h </w:instrText>
        </w:r>
        <w:r w:rsidR="00477867">
          <w:rPr>
            <w:noProof/>
            <w:webHidden/>
          </w:rPr>
        </w:r>
        <w:r w:rsidR="00477867">
          <w:rPr>
            <w:noProof/>
            <w:webHidden/>
          </w:rPr>
          <w:fldChar w:fldCharType="separate"/>
        </w:r>
        <w:r w:rsidR="00477867">
          <w:rPr>
            <w:noProof/>
            <w:webHidden/>
          </w:rPr>
          <w:t>45</w:t>
        </w:r>
        <w:r w:rsidR="00477867">
          <w:rPr>
            <w:noProof/>
            <w:webHidden/>
          </w:rPr>
          <w:fldChar w:fldCharType="end"/>
        </w:r>
      </w:hyperlink>
    </w:p>
    <w:p w14:paraId="63D045B4" w14:textId="77777777" w:rsidR="00477867" w:rsidRDefault="008C2425" w:rsidP="008C2425">
      <w:pPr>
        <w:pStyle w:val="TM3"/>
        <w:rPr>
          <w:rFonts w:eastAsiaTheme="minorEastAsia" w:cstheme="minorBidi"/>
          <w:noProof/>
          <w:sz w:val="22"/>
          <w:szCs w:val="22"/>
          <w:lang w:val="fr-FR" w:eastAsia="fr-FR"/>
        </w:rPr>
      </w:pPr>
      <w:hyperlink w:anchor="_Toc55141201" w:history="1">
        <w:r w:rsidR="00477867" w:rsidRPr="00226758">
          <w:rPr>
            <w:rStyle w:val="Lienhypertexte"/>
            <w:noProof/>
          </w:rPr>
          <w:t>S.</w:t>
        </w:r>
        <w:r w:rsidR="00477867">
          <w:rPr>
            <w:rFonts w:eastAsiaTheme="minorEastAsia" w:cstheme="minorBidi"/>
            <w:noProof/>
            <w:sz w:val="22"/>
            <w:szCs w:val="22"/>
            <w:lang w:val="fr-FR" w:eastAsia="fr-FR"/>
          </w:rPr>
          <w:tab/>
        </w:r>
        <w:r w:rsidR="00477867" w:rsidRPr="00226758">
          <w:rPr>
            <w:rStyle w:val="Lienhypertexte"/>
            <w:noProof/>
          </w:rPr>
          <w:t>Réalisation de tests unitaires</w:t>
        </w:r>
        <w:r w:rsidR="00477867">
          <w:rPr>
            <w:noProof/>
            <w:webHidden/>
          </w:rPr>
          <w:tab/>
        </w:r>
        <w:r w:rsidR="00477867">
          <w:rPr>
            <w:noProof/>
            <w:webHidden/>
          </w:rPr>
          <w:fldChar w:fldCharType="begin"/>
        </w:r>
        <w:r w:rsidR="00477867">
          <w:rPr>
            <w:noProof/>
            <w:webHidden/>
          </w:rPr>
          <w:instrText xml:space="preserve"> PAGEREF _Toc55141201 \h </w:instrText>
        </w:r>
        <w:r w:rsidR="00477867">
          <w:rPr>
            <w:noProof/>
            <w:webHidden/>
          </w:rPr>
        </w:r>
        <w:r w:rsidR="00477867">
          <w:rPr>
            <w:noProof/>
            <w:webHidden/>
          </w:rPr>
          <w:fldChar w:fldCharType="separate"/>
        </w:r>
        <w:r w:rsidR="00477867">
          <w:rPr>
            <w:noProof/>
            <w:webHidden/>
          </w:rPr>
          <w:t>45</w:t>
        </w:r>
        <w:r w:rsidR="00477867">
          <w:rPr>
            <w:noProof/>
            <w:webHidden/>
          </w:rPr>
          <w:fldChar w:fldCharType="end"/>
        </w:r>
      </w:hyperlink>
    </w:p>
    <w:p w14:paraId="480EE37B" w14:textId="77777777" w:rsidR="00477867" w:rsidRDefault="008C2425">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202" w:history="1">
        <w:r w:rsidR="00477867" w:rsidRPr="00226758">
          <w:rPr>
            <w:rStyle w:val="Lienhypertexte"/>
            <w:noProof/>
          </w:rPr>
          <w:t>4</w:t>
        </w:r>
        <w:r w:rsidR="00477867">
          <w:rPr>
            <w:rFonts w:eastAsiaTheme="minorEastAsia" w:cstheme="minorBidi"/>
            <w:b w:val="0"/>
            <w:bCs w:val="0"/>
            <w:caps w:val="0"/>
            <w:noProof/>
            <w:sz w:val="22"/>
            <w:szCs w:val="22"/>
            <w:lang w:val="fr-FR" w:eastAsia="fr-FR"/>
          </w:rPr>
          <w:tab/>
        </w:r>
        <w:r w:rsidR="00477867" w:rsidRPr="00226758">
          <w:rPr>
            <w:rStyle w:val="Lienhypertexte"/>
            <w:noProof/>
          </w:rPr>
          <w:t>Projets Personnels</w:t>
        </w:r>
        <w:r w:rsidR="00477867">
          <w:rPr>
            <w:noProof/>
            <w:webHidden/>
          </w:rPr>
          <w:tab/>
        </w:r>
        <w:r w:rsidR="00477867">
          <w:rPr>
            <w:noProof/>
            <w:webHidden/>
          </w:rPr>
          <w:fldChar w:fldCharType="begin"/>
        </w:r>
        <w:r w:rsidR="00477867">
          <w:rPr>
            <w:noProof/>
            <w:webHidden/>
          </w:rPr>
          <w:instrText xml:space="preserve"> PAGEREF _Toc55141202 \h </w:instrText>
        </w:r>
        <w:r w:rsidR="00477867">
          <w:rPr>
            <w:noProof/>
            <w:webHidden/>
          </w:rPr>
        </w:r>
        <w:r w:rsidR="00477867">
          <w:rPr>
            <w:noProof/>
            <w:webHidden/>
          </w:rPr>
          <w:fldChar w:fldCharType="separate"/>
        </w:r>
        <w:r w:rsidR="00477867">
          <w:rPr>
            <w:noProof/>
            <w:webHidden/>
          </w:rPr>
          <w:t>46</w:t>
        </w:r>
        <w:r w:rsidR="00477867">
          <w:rPr>
            <w:noProof/>
            <w:webHidden/>
          </w:rPr>
          <w:fldChar w:fldCharType="end"/>
        </w:r>
      </w:hyperlink>
    </w:p>
    <w:p w14:paraId="7E39BE65"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203" w:history="1">
        <w:r w:rsidR="00477867" w:rsidRPr="00226758">
          <w:rPr>
            <w:rStyle w:val="Lienhypertexte"/>
            <w:noProof/>
          </w:rPr>
          <w:t>4.1</w:t>
        </w:r>
        <w:r w:rsidR="00477867">
          <w:rPr>
            <w:rFonts w:eastAsiaTheme="minorEastAsia" w:cstheme="minorBidi"/>
            <w:smallCaps w:val="0"/>
            <w:noProof/>
            <w:sz w:val="22"/>
            <w:szCs w:val="22"/>
            <w:lang w:val="fr-FR" w:eastAsia="fr-FR"/>
          </w:rPr>
          <w:tab/>
        </w:r>
        <w:r w:rsidR="00477867" w:rsidRPr="00226758">
          <w:rPr>
            <w:rStyle w:val="Lienhypertexte"/>
            <w:noProof/>
          </w:rPr>
          <w:t>Animoz</w:t>
        </w:r>
        <w:r w:rsidR="00477867">
          <w:rPr>
            <w:noProof/>
            <w:webHidden/>
          </w:rPr>
          <w:tab/>
        </w:r>
        <w:r w:rsidR="00477867">
          <w:rPr>
            <w:noProof/>
            <w:webHidden/>
          </w:rPr>
          <w:fldChar w:fldCharType="begin"/>
        </w:r>
        <w:r w:rsidR="00477867">
          <w:rPr>
            <w:noProof/>
            <w:webHidden/>
          </w:rPr>
          <w:instrText xml:space="preserve"> PAGEREF _Toc55141203 \h </w:instrText>
        </w:r>
        <w:r w:rsidR="00477867">
          <w:rPr>
            <w:noProof/>
            <w:webHidden/>
          </w:rPr>
        </w:r>
        <w:r w:rsidR="00477867">
          <w:rPr>
            <w:noProof/>
            <w:webHidden/>
          </w:rPr>
          <w:fldChar w:fldCharType="separate"/>
        </w:r>
        <w:r w:rsidR="00477867">
          <w:rPr>
            <w:noProof/>
            <w:webHidden/>
          </w:rPr>
          <w:t>46</w:t>
        </w:r>
        <w:r w:rsidR="00477867">
          <w:rPr>
            <w:noProof/>
            <w:webHidden/>
          </w:rPr>
          <w:fldChar w:fldCharType="end"/>
        </w:r>
      </w:hyperlink>
    </w:p>
    <w:p w14:paraId="084A2B4C" w14:textId="77777777" w:rsidR="00477867" w:rsidRDefault="008C2425" w:rsidP="008C2425">
      <w:pPr>
        <w:pStyle w:val="TM3"/>
        <w:rPr>
          <w:rFonts w:eastAsiaTheme="minorEastAsia" w:cstheme="minorBidi"/>
          <w:noProof/>
          <w:sz w:val="22"/>
          <w:szCs w:val="22"/>
          <w:lang w:val="fr-FR" w:eastAsia="fr-FR"/>
        </w:rPr>
      </w:pPr>
      <w:hyperlink w:anchor="_Toc55141204" w:history="1">
        <w:r w:rsidR="00477867" w:rsidRPr="00226758">
          <w:rPr>
            <w:rStyle w:val="Lienhypertexte"/>
            <w:noProof/>
          </w:rPr>
          <w:t>T.</w:t>
        </w:r>
        <w:r w:rsidR="00477867">
          <w:rPr>
            <w:rFonts w:eastAsiaTheme="minorEastAsia" w:cstheme="minorBidi"/>
            <w:noProof/>
            <w:sz w:val="22"/>
            <w:szCs w:val="22"/>
            <w:lang w:val="fr-FR" w:eastAsia="fr-FR"/>
          </w:rPr>
          <w:tab/>
        </w:r>
        <w:r w:rsidR="00477867" w:rsidRPr="00226758">
          <w:rPr>
            <w:rStyle w:val="Lienhypertexte"/>
            <w:noProof/>
          </w:rPr>
          <w:t>Outils utilisés :</w:t>
        </w:r>
        <w:r w:rsidR="00477867">
          <w:rPr>
            <w:noProof/>
            <w:webHidden/>
          </w:rPr>
          <w:tab/>
        </w:r>
        <w:r w:rsidR="00477867">
          <w:rPr>
            <w:noProof/>
            <w:webHidden/>
          </w:rPr>
          <w:fldChar w:fldCharType="begin"/>
        </w:r>
        <w:r w:rsidR="00477867">
          <w:rPr>
            <w:noProof/>
            <w:webHidden/>
          </w:rPr>
          <w:instrText xml:space="preserve"> PAGEREF _Toc55141204 \h </w:instrText>
        </w:r>
        <w:r w:rsidR="00477867">
          <w:rPr>
            <w:noProof/>
            <w:webHidden/>
          </w:rPr>
        </w:r>
        <w:r w:rsidR="00477867">
          <w:rPr>
            <w:noProof/>
            <w:webHidden/>
          </w:rPr>
          <w:fldChar w:fldCharType="separate"/>
        </w:r>
        <w:r w:rsidR="00477867">
          <w:rPr>
            <w:noProof/>
            <w:webHidden/>
          </w:rPr>
          <w:t>46</w:t>
        </w:r>
        <w:r w:rsidR="00477867">
          <w:rPr>
            <w:noProof/>
            <w:webHidden/>
          </w:rPr>
          <w:fldChar w:fldCharType="end"/>
        </w:r>
      </w:hyperlink>
    </w:p>
    <w:p w14:paraId="206BA6CD"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205" w:history="1">
        <w:r w:rsidR="00477867" w:rsidRPr="00226758">
          <w:rPr>
            <w:rStyle w:val="Lienhypertexte"/>
            <w:noProof/>
          </w:rPr>
          <w:t>4.2</w:t>
        </w:r>
        <w:r w:rsidR="00477867">
          <w:rPr>
            <w:rFonts w:eastAsiaTheme="minorEastAsia" w:cstheme="minorBidi"/>
            <w:smallCaps w:val="0"/>
            <w:noProof/>
            <w:sz w:val="22"/>
            <w:szCs w:val="22"/>
            <w:lang w:val="fr-FR" w:eastAsia="fr-FR"/>
          </w:rPr>
          <w:tab/>
        </w:r>
        <w:r w:rsidR="00477867" w:rsidRPr="00226758">
          <w:rPr>
            <w:rStyle w:val="Lienhypertexte"/>
            <w:noProof/>
          </w:rPr>
          <w:t>Randoudev3</w:t>
        </w:r>
        <w:r w:rsidR="00477867">
          <w:rPr>
            <w:noProof/>
            <w:webHidden/>
          </w:rPr>
          <w:tab/>
        </w:r>
        <w:r w:rsidR="00477867">
          <w:rPr>
            <w:noProof/>
            <w:webHidden/>
          </w:rPr>
          <w:fldChar w:fldCharType="begin"/>
        </w:r>
        <w:r w:rsidR="00477867">
          <w:rPr>
            <w:noProof/>
            <w:webHidden/>
          </w:rPr>
          <w:instrText xml:space="preserve"> PAGEREF _Toc55141205 \h </w:instrText>
        </w:r>
        <w:r w:rsidR="00477867">
          <w:rPr>
            <w:noProof/>
            <w:webHidden/>
          </w:rPr>
        </w:r>
        <w:r w:rsidR="00477867">
          <w:rPr>
            <w:noProof/>
            <w:webHidden/>
          </w:rPr>
          <w:fldChar w:fldCharType="separate"/>
        </w:r>
        <w:r w:rsidR="00477867">
          <w:rPr>
            <w:noProof/>
            <w:webHidden/>
          </w:rPr>
          <w:t>46</w:t>
        </w:r>
        <w:r w:rsidR="00477867">
          <w:rPr>
            <w:noProof/>
            <w:webHidden/>
          </w:rPr>
          <w:fldChar w:fldCharType="end"/>
        </w:r>
      </w:hyperlink>
    </w:p>
    <w:p w14:paraId="5CEAD60C" w14:textId="77777777" w:rsidR="00477867" w:rsidRDefault="008C2425" w:rsidP="008C2425">
      <w:pPr>
        <w:pStyle w:val="TM3"/>
        <w:rPr>
          <w:rFonts w:eastAsiaTheme="minorEastAsia" w:cstheme="minorBidi"/>
          <w:noProof/>
          <w:sz w:val="22"/>
          <w:szCs w:val="22"/>
          <w:lang w:val="fr-FR" w:eastAsia="fr-FR"/>
        </w:rPr>
      </w:pPr>
      <w:hyperlink w:anchor="_Toc55141206" w:history="1">
        <w:r w:rsidR="00477867" w:rsidRPr="00226758">
          <w:rPr>
            <w:rStyle w:val="Lienhypertexte"/>
            <w:noProof/>
          </w:rPr>
          <w:t>U.</w:t>
        </w:r>
        <w:r w:rsidR="00477867">
          <w:rPr>
            <w:rFonts w:eastAsiaTheme="minorEastAsia" w:cstheme="minorBidi"/>
            <w:noProof/>
            <w:sz w:val="22"/>
            <w:szCs w:val="22"/>
            <w:lang w:val="fr-FR" w:eastAsia="fr-FR"/>
          </w:rPr>
          <w:tab/>
        </w:r>
        <w:r w:rsidR="00477867" w:rsidRPr="00226758">
          <w:rPr>
            <w:rStyle w:val="Lienhypertexte"/>
            <w:noProof/>
          </w:rPr>
          <w:t>Le besoin</w:t>
        </w:r>
        <w:r w:rsidR="00477867">
          <w:rPr>
            <w:noProof/>
            <w:webHidden/>
          </w:rPr>
          <w:tab/>
        </w:r>
        <w:r w:rsidR="00477867">
          <w:rPr>
            <w:noProof/>
            <w:webHidden/>
          </w:rPr>
          <w:fldChar w:fldCharType="begin"/>
        </w:r>
        <w:r w:rsidR="00477867">
          <w:rPr>
            <w:noProof/>
            <w:webHidden/>
          </w:rPr>
          <w:instrText xml:space="preserve"> PAGEREF _Toc55141206 \h </w:instrText>
        </w:r>
        <w:r w:rsidR="00477867">
          <w:rPr>
            <w:noProof/>
            <w:webHidden/>
          </w:rPr>
        </w:r>
        <w:r w:rsidR="00477867">
          <w:rPr>
            <w:noProof/>
            <w:webHidden/>
          </w:rPr>
          <w:fldChar w:fldCharType="separate"/>
        </w:r>
        <w:r w:rsidR="00477867">
          <w:rPr>
            <w:noProof/>
            <w:webHidden/>
          </w:rPr>
          <w:t>47</w:t>
        </w:r>
        <w:r w:rsidR="00477867">
          <w:rPr>
            <w:noProof/>
            <w:webHidden/>
          </w:rPr>
          <w:fldChar w:fldCharType="end"/>
        </w:r>
      </w:hyperlink>
    </w:p>
    <w:p w14:paraId="38226074" w14:textId="77777777" w:rsidR="00477867" w:rsidRDefault="008C2425" w:rsidP="008C2425">
      <w:pPr>
        <w:pStyle w:val="TM3"/>
        <w:rPr>
          <w:rFonts w:eastAsiaTheme="minorEastAsia" w:cstheme="minorBidi"/>
          <w:noProof/>
          <w:sz w:val="22"/>
          <w:szCs w:val="22"/>
          <w:lang w:val="fr-FR" w:eastAsia="fr-FR"/>
        </w:rPr>
      </w:pPr>
      <w:hyperlink w:anchor="_Toc55141207" w:history="1">
        <w:r w:rsidR="00477867" w:rsidRPr="00226758">
          <w:rPr>
            <w:rStyle w:val="Lienhypertexte"/>
            <w:noProof/>
          </w:rPr>
          <w:t>V.</w:t>
        </w:r>
        <w:r w:rsidR="00477867">
          <w:rPr>
            <w:rFonts w:eastAsiaTheme="minorEastAsia" w:cstheme="minorBidi"/>
            <w:noProof/>
            <w:sz w:val="22"/>
            <w:szCs w:val="22"/>
            <w:lang w:val="fr-FR" w:eastAsia="fr-FR"/>
          </w:rPr>
          <w:tab/>
        </w:r>
        <w:r w:rsidR="00477867" w:rsidRPr="00226758">
          <w:rPr>
            <w:rStyle w:val="Lienhypertexte"/>
            <w:noProof/>
          </w:rPr>
          <w:t>La conception</w:t>
        </w:r>
        <w:r w:rsidR="00477867">
          <w:rPr>
            <w:noProof/>
            <w:webHidden/>
          </w:rPr>
          <w:tab/>
        </w:r>
        <w:r w:rsidR="00477867">
          <w:rPr>
            <w:noProof/>
            <w:webHidden/>
          </w:rPr>
          <w:fldChar w:fldCharType="begin"/>
        </w:r>
        <w:r w:rsidR="00477867">
          <w:rPr>
            <w:noProof/>
            <w:webHidden/>
          </w:rPr>
          <w:instrText xml:space="preserve"> PAGEREF _Toc55141207 \h </w:instrText>
        </w:r>
        <w:r w:rsidR="00477867">
          <w:rPr>
            <w:noProof/>
            <w:webHidden/>
          </w:rPr>
        </w:r>
        <w:r w:rsidR="00477867">
          <w:rPr>
            <w:noProof/>
            <w:webHidden/>
          </w:rPr>
          <w:fldChar w:fldCharType="separate"/>
        </w:r>
        <w:r w:rsidR="00477867">
          <w:rPr>
            <w:noProof/>
            <w:webHidden/>
          </w:rPr>
          <w:t>47</w:t>
        </w:r>
        <w:r w:rsidR="00477867">
          <w:rPr>
            <w:noProof/>
            <w:webHidden/>
          </w:rPr>
          <w:fldChar w:fldCharType="end"/>
        </w:r>
      </w:hyperlink>
    </w:p>
    <w:p w14:paraId="19DB10AB" w14:textId="77777777" w:rsidR="00477867" w:rsidRDefault="008C2425" w:rsidP="008C2425">
      <w:pPr>
        <w:pStyle w:val="TM4"/>
        <w:rPr>
          <w:rFonts w:eastAsiaTheme="minorEastAsia" w:cstheme="minorBidi"/>
          <w:noProof/>
          <w:sz w:val="22"/>
          <w:szCs w:val="22"/>
          <w:lang w:val="fr-FR" w:eastAsia="fr-FR"/>
        </w:rPr>
      </w:pPr>
      <w:hyperlink w:anchor="_Toc55141208" w:history="1">
        <w:r w:rsidR="00477867" w:rsidRPr="00226758">
          <w:rPr>
            <w:rStyle w:val="Lienhypertexte"/>
            <w:noProof/>
          </w:rPr>
          <w:t>l)</w:t>
        </w:r>
        <w:r w:rsidR="00477867">
          <w:rPr>
            <w:rFonts w:eastAsiaTheme="minorEastAsia" w:cstheme="minorBidi"/>
            <w:noProof/>
            <w:sz w:val="22"/>
            <w:szCs w:val="22"/>
            <w:lang w:val="fr-FR" w:eastAsia="fr-FR"/>
          </w:rPr>
          <w:tab/>
        </w:r>
        <w:r w:rsidR="00477867" w:rsidRPr="00226758">
          <w:rPr>
            <w:rStyle w:val="Lienhypertexte"/>
            <w:noProof/>
          </w:rPr>
          <w:t>Les technologies utilisées :</w:t>
        </w:r>
        <w:r w:rsidR="00477867">
          <w:rPr>
            <w:noProof/>
            <w:webHidden/>
          </w:rPr>
          <w:tab/>
        </w:r>
        <w:r w:rsidR="00477867">
          <w:rPr>
            <w:noProof/>
            <w:webHidden/>
          </w:rPr>
          <w:fldChar w:fldCharType="begin"/>
        </w:r>
        <w:r w:rsidR="00477867">
          <w:rPr>
            <w:noProof/>
            <w:webHidden/>
          </w:rPr>
          <w:instrText xml:space="preserve"> PAGEREF _Toc55141208 \h </w:instrText>
        </w:r>
        <w:r w:rsidR="00477867">
          <w:rPr>
            <w:noProof/>
            <w:webHidden/>
          </w:rPr>
        </w:r>
        <w:r w:rsidR="00477867">
          <w:rPr>
            <w:noProof/>
            <w:webHidden/>
          </w:rPr>
          <w:fldChar w:fldCharType="separate"/>
        </w:r>
        <w:r w:rsidR="00477867">
          <w:rPr>
            <w:noProof/>
            <w:webHidden/>
          </w:rPr>
          <w:t>47</w:t>
        </w:r>
        <w:r w:rsidR="00477867">
          <w:rPr>
            <w:noProof/>
            <w:webHidden/>
          </w:rPr>
          <w:fldChar w:fldCharType="end"/>
        </w:r>
      </w:hyperlink>
    </w:p>
    <w:p w14:paraId="041B3163" w14:textId="77777777" w:rsidR="00477867" w:rsidRDefault="008C2425" w:rsidP="008C2425">
      <w:pPr>
        <w:pStyle w:val="TM4"/>
        <w:rPr>
          <w:rFonts w:eastAsiaTheme="minorEastAsia" w:cstheme="minorBidi"/>
          <w:noProof/>
          <w:sz w:val="22"/>
          <w:szCs w:val="22"/>
          <w:lang w:val="fr-FR" w:eastAsia="fr-FR"/>
        </w:rPr>
      </w:pPr>
      <w:hyperlink w:anchor="_Toc55141209" w:history="1">
        <w:r w:rsidR="00477867" w:rsidRPr="00226758">
          <w:rPr>
            <w:rStyle w:val="Lienhypertexte"/>
            <w:noProof/>
          </w:rPr>
          <w:t>m)</w:t>
        </w:r>
        <w:r w:rsidR="00477867">
          <w:rPr>
            <w:rFonts w:eastAsiaTheme="minorEastAsia" w:cstheme="minorBidi"/>
            <w:noProof/>
            <w:sz w:val="22"/>
            <w:szCs w:val="22"/>
            <w:lang w:val="fr-FR" w:eastAsia="fr-FR"/>
          </w:rPr>
          <w:tab/>
        </w:r>
        <w:r w:rsidR="00477867" w:rsidRPr="00226758">
          <w:rPr>
            <w:rStyle w:val="Lienhypertexte"/>
            <w:noProof/>
          </w:rPr>
          <w:t>Les fonctionnalités</w:t>
        </w:r>
        <w:r w:rsidR="00477867">
          <w:rPr>
            <w:noProof/>
            <w:webHidden/>
          </w:rPr>
          <w:tab/>
        </w:r>
        <w:r w:rsidR="00477867">
          <w:rPr>
            <w:noProof/>
            <w:webHidden/>
          </w:rPr>
          <w:fldChar w:fldCharType="begin"/>
        </w:r>
        <w:r w:rsidR="00477867">
          <w:rPr>
            <w:noProof/>
            <w:webHidden/>
          </w:rPr>
          <w:instrText xml:space="preserve"> PAGEREF _Toc55141209 \h </w:instrText>
        </w:r>
        <w:r w:rsidR="00477867">
          <w:rPr>
            <w:noProof/>
            <w:webHidden/>
          </w:rPr>
        </w:r>
        <w:r w:rsidR="00477867">
          <w:rPr>
            <w:noProof/>
            <w:webHidden/>
          </w:rPr>
          <w:fldChar w:fldCharType="separate"/>
        </w:r>
        <w:r w:rsidR="00477867">
          <w:rPr>
            <w:noProof/>
            <w:webHidden/>
          </w:rPr>
          <w:t>48</w:t>
        </w:r>
        <w:r w:rsidR="00477867">
          <w:rPr>
            <w:noProof/>
            <w:webHidden/>
          </w:rPr>
          <w:fldChar w:fldCharType="end"/>
        </w:r>
      </w:hyperlink>
    </w:p>
    <w:p w14:paraId="22425E76" w14:textId="77777777" w:rsidR="00477867" w:rsidRDefault="008C2425" w:rsidP="008C2425">
      <w:pPr>
        <w:pStyle w:val="TM4"/>
        <w:rPr>
          <w:rFonts w:eastAsiaTheme="minorEastAsia" w:cstheme="minorBidi"/>
          <w:noProof/>
          <w:sz w:val="22"/>
          <w:szCs w:val="22"/>
          <w:lang w:val="fr-FR" w:eastAsia="fr-FR"/>
        </w:rPr>
      </w:pPr>
      <w:hyperlink w:anchor="_Toc55141210" w:history="1">
        <w:r w:rsidR="00477867" w:rsidRPr="00226758">
          <w:rPr>
            <w:rStyle w:val="Lienhypertexte"/>
            <w:noProof/>
          </w:rPr>
          <w:t>n)</w:t>
        </w:r>
        <w:r w:rsidR="00477867">
          <w:rPr>
            <w:rFonts w:eastAsiaTheme="minorEastAsia" w:cstheme="minorBidi"/>
            <w:noProof/>
            <w:sz w:val="22"/>
            <w:szCs w:val="22"/>
            <w:lang w:val="fr-FR" w:eastAsia="fr-FR"/>
          </w:rPr>
          <w:tab/>
        </w:r>
        <w:r w:rsidR="00477867" w:rsidRPr="00226758">
          <w:rPr>
            <w:rStyle w:val="Lienhypertexte"/>
            <w:noProof/>
          </w:rPr>
          <w:t>La base de donnée</w:t>
        </w:r>
        <w:r w:rsidR="00477867">
          <w:rPr>
            <w:noProof/>
            <w:webHidden/>
          </w:rPr>
          <w:tab/>
        </w:r>
        <w:r w:rsidR="00477867">
          <w:rPr>
            <w:noProof/>
            <w:webHidden/>
          </w:rPr>
          <w:fldChar w:fldCharType="begin"/>
        </w:r>
        <w:r w:rsidR="00477867">
          <w:rPr>
            <w:noProof/>
            <w:webHidden/>
          </w:rPr>
          <w:instrText xml:space="preserve"> PAGEREF _Toc55141210 \h </w:instrText>
        </w:r>
        <w:r w:rsidR="00477867">
          <w:rPr>
            <w:noProof/>
            <w:webHidden/>
          </w:rPr>
        </w:r>
        <w:r w:rsidR="00477867">
          <w:rPr>
            <w:noProof/>
            <w:webHidden/>
          </w:rPr>
          <w:fldChar w:fldCharType="separate"/>
        </w:r>
        <w:r w:rsidR="00477867">
          <w:rPr>
            <w:noProof/>
            <w:webHidden/>
          </w:rPr>
          <w:t>49</w:t>
        </w:r>
        <w:r w:rsidR="00477867">
          <w:rPr>
            <w:noProof/>
            <w:webHidden/>
          </w:rPr>
          <w:fldChar w:fldCharType="end"/>
        </w:r>
      </w:hyperlink>
    </w:p>
    <w:p w14:paraId="672E90E2" w14:textId="77777777" w:rsidR="00477867" w:rsidRDefault="008C2425" w:rsidP="008C2425">
      <w:pPr>
        <w:pStyle w:val="TM4"/>
        <w:rPr>
          <w:rFonts w:eastAsiaTheme="minorEastAsia" w:cstheme="minorBidi"/>
          <w:noProof/>
          <w:sz w:val="22"/>
          <w:szCs w:val="22"/>
          <w:lang w:val="fr-FR" w:eastAsia="fr-FR"/>
        </w:rPr>
      </w:pPr>
      <w:hyperlink w:anchor="_Toc55141211" w:history="1">
        <w:r w:rsidR="00477867" w:rsidRPr="00226758">
          <w:rPr>
            <w:rStyle w:val="Lienhypertexte"/>
            <w:noProof/>
          </w:rPr>
          <w:t>o)</w:t>
        </w:r>
        <w:r w:rsidR="00477867">
          <w:rPr>
            <w:rFonts w:eastAsiaTheme="minorEastAsia" w:cstheme="minorBidi"/>
            <w:noProof/>
            <w:sz w:val="22"/>
            <w:szCs w:val="22"/>
            <w:lang w:val="fr-FR" w:eastAsia="fr-FR"/>
          </w:rPr>
          <w:tab/>
        </w:r>
        <w:r w:rsidR="00477867" w:rsidRPr="00226758">
          <w:rPr>
            <w:rStyle w:val="Lienhypertexte"/>
            <w:noProof/>
          </w:rPr>
          <w:t>L’architecture</w:t>
        </w:r>
        <w:r w:rsidR="00477867">
          <w:rPr>
            <w:noProof/>
            <w:webHidden/>
          </w:rPr>
          <w:tab/>
        </w:r>
        <w:r w:rsidR="00477867">
          <w:rPr>
            <w:noProof/>
            <w:webHidden/>
          </w:rPr>
          <w:fldChar w:fldCharType="begin"/>
        </w:r>
        <w:r w:rsidR="00477867">
          <w:rPr>
            <w:noProof/>
            <w:webHidden/>
          </w:rPr>
          <w:instrText xml:space="preserve"> PAGEREF _Toc55141211 \h </w:instrText>
        </w:r>
        <w:r w:rsidR="00477867">
          <w:rPr>
            <w:noProof/>
            <w:webHidden/>
          </w:rPr>
        </w:r>
        <w:r w:rsidR="00477867">
          <w:rPr>
            <w:noProof/>
            <w:webHidden/>
          </w:rPr>
          <w:fldChar w:fldCharType="separate"/>
        </w:r>
        <w:r w:rsidR="00477867">
          <w:rPr>
            <w:noProof/>
            <w:webHidden/>
          </w:rPr>
          <w:t>50</w:t>
        </w:r>
        <w:r w:rsidR="00477867">
          <w:rPr>
            <w:noProof/>
            <w:webHidden/>
          </w:rPr>
          <w:fldChar w:fldCharType="end"/>
        </w:r>
      </w:hyperlink>
    </w:p>
    <w:p w14:paraId="00791AE7" w14:textId="77777777" w:rsidR="00477867" w:rsidRDefault="008C2425" w:rsidP="008C2425">
      <w:pPr>
        <w:pStyle w:val="TM3"/>
        <w:rPr>
          <w:rFonts w:eastAsiaTheme="minorEastAsia" w:cstheme="minorBidi"/>
          <w:noProof/>
          <w:sz w:val="22"/>
          <w:szCs w:val="22"/>
          <w:lang w:val="fr-FR" w:eastAsia="fr-FR"/>
        </w:rPr>
      </w:pPr>
      <w:hyperlink w:anchor="_Toc55141212" w:history="1">
        <w:r w:rsidR="00477867" w:rsidRPr="00226758">
          <w:rPr>
            <w:rStyle w:val="Lienhypertexte"/>
            <w:noProof/>
          </w:rPr>
          <w:t>W.</w:t>
        </w:r>
        <w:r w:rsidR="00477867">
          <w:rPr>
            <w:rFonts w:eastAsiaTheme="minorEastAsia" w:cstheme="minorBidi"/>
            <w:noProof/>
            <w:sz w:val="22"/>
            <w:szCs w:val="22"/>
            <w:lang w:val="fr-FR" w:eastAsia="fr-FR"/>
          </w:rPr>
          <w:tab/>
        </w:r>
        <w:r w:rsidR="00477867" w:rsidRPr="00226758">
          <w:rPr>
            <w:rStyle w:val="Lienhypertexte"/>
            <w:noProof/>
          </w:rPr>
          <w:t>La réalisation du projet</w:t>
        </w:r>
        <w:r w:rsidR="00477867">
          <w:rPr>
            <w:noProof/>
            <w:webHidden/>
          </w:rPr>
          <w:tab/>
        </w:r>
        <w:r w:rsidR="00477867">
          <w:rPr>
            <w:noProof/>
            <w:webHidden/>
          </w:rPr>
          <w:fldChar w:fldCharType="begin"/>
        </w:r>
        <w:r w:rsidR="00477867">
          <w:rPr>
            <w:noProof/>
            <w:webHidden/>
          </w:rPr>
          <w:instrText xml:space="preserve"> PAGEREF _Toc55141212 \h </w:instrText>
        </w:r>
        <w:r w:rsidR="00477867">
          <w:rPr>
            <w:noProof/>
            <w:webHidden/>
          </w:rPr>
        </w:r>
        <w:r w:rsidR="00477867">
          <w:rPr>
            <w:noProof/>
            <w:webHidden/>
          </w:rPr>
          <w:fldChar w:fldCharType="separate"/>
        </w:r>
        <w:r w:rsidR="00477867">
          <w:rPr>
            <w:noProof/>
            <w:webHidden/>
          </w:rPr>
          <w:t>55</w:t>
        </w:r>
        <w:r w:rsidR="00477867">
          <w:rPr>
            <w:noProof/>
            <w:webHidden/>
          </w:rPr>
          <w:fldChar w:fldCharType="end"/>
        </w:r>
      </w:hyperlink>
    </w:p>
    <w:p w14:paraId="4109B981" w14:textId="77777777" w:rsidR="00477867" w:rsidRDefault="008C2425" w:rsidP="008C2425">
      <w:pPr>
        <w:pStyle w:val="TM4"/>
        <w:rPr>
          <w:rFonts w:eastAsiaTheme="minorEastAsia" w:cstheme="minorBidi"/>
          <w:noProof/>
          <w:sz w:val="22"/>
          <w:szCs w:val="22"/>
          <w:lang w:val="fr-FR" w:eastAsia="fr-FR"/>
        </w:rPr>
      </w:pPr>
      <w:hyperlink w:anchor="_Toc55141213" w:history="1">
        <w:r w:rsidR="00477867" w:rsidRPr="00226758">
          <w:rPr>
            <w:rStyle w:val="Lienhypertexte"/>
            <w:noProof/>
          </w:rPr>
          <w:t>p)</w:t>
        </w:r>
        <w:r w:rsidR="00477867">
          <w:rPr>
            <w:rFonts w:eastAsiaTheme="minorEastAsia" w:cstheme="minorBidi"/>
            <w:noProof/>
            <w:sz w:val="22"/>
            <w:szCs w:val="22"/>
            <w:lang w:val="fr-FR" w:eastAsia="fr-FR"/>
          </w:rPr>
          <w:tab/>
        </w:r>
        <w:r w:rsidR="00477867" w:rsidRPr="00226758">
          <w:rPr>
            <w:rStyle w:val="Lienhypertexte"/>
            <w:noProof/>
          </w:rPr>
          <w:t>L’organisation :</w:t>
        </w:r>
        <w:r w:rsidR="00477867">
          <w:rPr>
            <w:noProof/>
            <w:webHidden/>
          </w:rPr>
          <w:tab/>
        </w:r>
        <w:r w:rsidR="00477867">
          <w:rPr>
            <w:noProof/>
            <w:webHidden/>
          </w:rPr>
          <w:fldChar w:fldCharType="begin"/>
        </w:r>
        <w:r w:rsidR="00477867">
          <w:rPr>
            <w:noProof/>
            <w:webHidden/>
          </w:rPr>
          <w:instrText xml:space="preserve"> PAGEREF _Toc55141213 \h </w:instrText>
        </w:r>
        <w:r w:rsidR="00477867">
          <w:rPr>
            <w:noProof/>
            <w:webHidden/>
          </w:rPr>
        </w:r>
        <w:r w:rsidR="00477867">
          <w:rPr>
            <w:noProof/>
            <w:webHidden/>
          </w:rPr>
          <w:fldChar w:fldCharType="separate"/>
        </w:r>
        <w:r w:rsidR="00477867">
          <w:rPr>
            <w:noProof/>
            <w:webHidden/>
          </w:rPr>
          <w:t>55</w:t>
        </w:r>
        <w:r w:rsidR="00477867">
          <w:rPr>
            <w:noProof/>
            <w:webHidden/>
          </w:rPr>
          <w:fldChar w:fldCharType="end"/>
        </w:r>
      </w:hyperlink>
    </w:p>
    <w:p w14:paraId="2D1E5C70" w14:textId="77777777" w:rsidR="00477867" w:rsidRDefault="008C2425" w:rsidP="008C2425">
      <w:pPr>
        <w:pStyle w:val="TM4"/>
        <w:rPr>
          <w:rFonts w:eastAsiaTheme="minorEastAsia" w:cstheme="minorBidi"/>
          <w:noProof/>
          <w:sz w:val="22"/>
          <w:szCs w:val="22"/>
          <w:lang w:val="fr-FR" w:eastAsia="fr-FR"/>
        </w:rPr>
      </w:pPr>
      <w:hyperlink w:anchor="_Toc55141214" w:history="1">
        <w:r w:rsidR="00477867" w:rsidRPr="00226758">
          <w:rPr>
            <w:rStyle w:val="Lienhypertexte"/>
            <w:noProof/>
          </w:rPr>
          <w:t>q)</w:t>
        </w:r>
        <w:r w:rsidR="00477867">
          <w:rPr>
            <w:rFonts w:eastAsiaTheme="minorEastAsia" w:cstheme="minorBidi"/>
            <w:noProof/>
            <w:sz w:val="22"/>
            <w:szCs w:val="22"/>
            <w:lang w:val="fr-FR" w:eastAsia="fr-FR"/>
          </w:rPr>
          <w:tab/>
        </w:r>
        <w:r w:rsidR="00477867" w:rsidRPr="00226758">
          <w:rPr>
            <w:rStyle w:val="Lienhypertexte"/>
            <w:noProof/>
          </w:rPr>
          <w:t>Le développement</w:t>
        </w:r>
        <w:r w:rsidR="00477867">
          <w:rPr>
            <w:noProof/>
            <w:webHidden/>
          </w:rPr>
          <w:tab/>
        </w:r>
        <w:r w:rsidR="00477867">
          <w:rPr>
            <w:noProof/>
            <w:webHidden/>
          </w:rPr>
          <w:fldChar w:fldCharType="begin"/>
        </w:r>
        <w:r w:rsidR="00477867">
          <w:rPr>
            <w:noProof/>
            <w:webHidden/>
          </w:rPr>
          <w:instrText xml:space="preserve"> PAGEREF _Toc55141214 \h </w:instrText>
        </w:r>
        <w:r w:rsidR="00477867">
          <w:rPr>
            <w:noProof/>
            <w:webHidden/>
          </w:rPr>
        </w:r>
        <w:r w:rsidR="00477867">
          <w:rPr>
            <w:noProof/>
            <w:webHidden/>
          </w:rPr>
          <w:fldChar w:fldCharType="separate"/>
        </w:r>
        <w:r w:rsidR="00477867">
          <w:rPr>
            <w:noProof/>
            <w:webHidden/>
          </w:rPr>
          <w:t>57</w:t>
        </w:r>
        <w:r w:rsidR="00477867">
          <w:rPr>
            <w:noProof/>
            <w:webHidden/>
          </w:rPr>
          <w:fldChar w:fldCharType="end"/>
        </w:r>
      </w:hyperlink>
    </w:p>
    <w:p w14:paraId="00CCFA13" w14:textId="77777777" w:rsidR="00477867" w:rsidRDefault="008C2425">
      <w:pPr>
        <w:pStyle w:val="TM1"/>
        <w:tabs>
          <w:tab w:val="left" w:pos="360"/>
          <w:tab w:val="right" w:leader="dot" w:pos="9771"/>
        </w:tabs>
        <w:rPr>
          <w:rFonts w:eastAsiaTheme="minorEastAsia" w:cstheme="minorBidi"/>
          <w:b w:val="0"/>
          <w:bCs w:val="0"/>
          <w:caps w:val="0"/>
          <w:noProof/>
          <w:sz w:val="22"/>
          <w:szCs w:val="22"/>
          <w:lang w:val="fr-FR" w:eastAsia="fr-FR"/>
        </w:rPr>
      </w:pPr>
      <w:hyperlink w:anchor="_Toc55141215" w:history="1">
        <w:r w:rsidR="00477867" w:rsidRPr="00226758">
          <w:rPr>
            <w:rStyle w:val="Lienhypertexte"/>
            <w:noProof/>
          </w:rPr>
          <w:t>5</w:t>
        </w:r>
        <w:r w:rsidR="00477867">
          <w:rPr>
            <w:rFonts w:eastAsiaTheme="minorEastAsia" w:cstheme="minorBidi"/>
            <w:b w:val="0"/>
            <w:bCs w:val="0"/>
            <w:caps w:val="0"/>
            <w:noProof/>
            <w:sz w:val="22"/>
            <w:szCs w:val="22"/>
            <w:lang w:val="fr-FR" w:eastAsia="fr-FR"/>
          </w:rPr>
          <w:tab/>
        </w:r>
        <w:r w:rsidR="00477867" w:rsidRPr="00226758">
          <w:rPr>
            <w:rStyle w:val="Lienhypertexte"/>
            <w:noProof/>
          </w:rPr>
          <w:t>Annexes :</w:t>
        </w:r>
        <w:r w:rsidR="00477867">
          <w:rPr>
            <w:noProof/>
            <w:webHidden/>
          </w:rPr>
          <w:tab/>
        </w:r>
        <w:r w:rsidR="00477867">
          <w:rPr>
            <w:noProof/>
            <w:webHidden/>
          </w:rPr>
          <w:fldChar w:fldCharType="begin"/>
        </w:r>
        <w:r w:rsidR="00477867">
          <w:rPr>
            <w:noProof/>
            <w:webHidden/>
          </w:rPr>
          <w:instrText xml:space="preserve"> PAGEREF _Toc55141215 \h </w:instrText>
        </w:r>
        <w:r w:rsidR="00477867">
          <w:rPr>
            <w:noProof/>
            <w:webHidden/>
          </w:rPr>
        </w:r>
        <w:r w:rsidR="00477867">
          <w:rPr>
            <w:noProof/>
            <w:webHidden/>
          </w:rPr>
          <w:fldChar w:fldCharType="separate"/>
        </w:r>
        <w:r w:rsidR="00477867">
          <w:rPr>
            <w:noProof/>
            <w:webHidden/>
          </w:rPr>
          <w:t>60</w:t>
        </w:r>
        <w:r w:rsidR="00477867">
          <w:rPr>
            <w:noProof/>
            <w:webHidden/>
          </w:rPr>
          <w:fldChar w:fldCharType="end"/>
        </w:r>
      </w:hyperlink>
    </w:p>
    <w:p w14:paraId="52A26605"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216" w:history="1">
        <w:r w:rsidR="00477867" w:rsidRPr="00226758">
          <w:rPr>
            <w:rStyle w:val="Lienhypertexte"/>
            <w:noProof/>
          </w:rPr>
          <w:t>5.1</w:t>
        </w:r>
        <w:r w:rsidR="00477867">
          <w:rPr>
            <w:rFonts w:eastAsiaTheme="minorEastAsia" w:cstheme="minorBidi"/>
            <w:smallCaps w:val="0"/>
            <w:noProof/>
            <w:sz w:val="22"/>
            <w:szCs w:val="22"/>
            <w:lang w:val="fr-FR" w:eastAsia="fr-FR"/>
          </w:rPr>
          <w:tab/>
        </w:r>
        <w:r w:rsidR="00477867" w:rsidRPr="00226758">
          <w:rPr>
            <w:rStyle w:val="Lienhypertexte"/>
            <w:noProof/>
          </w:rPr>
          <w:t>User Stories RandoUdev3</w:t>
        </w:r>
        <w:r w:rsidR="00477867">
          <w:rPr>
            <w:noProof/>
            <w:webHidden/>
          </w:rPr>
          <w:tab/>
        </w:r>
        <w:r w:rsidR="00477867">
          <w:rPr>
            <w:noProof/>
            <w:webHidden/>
          </w:rPr>
          <w:fldChar w:fldCharType="begin"/>
        </w:r>
        <w:r w:rsidR="00477867">
          <w:rPr>
            <w:noProof/>
            <w:webHidden/>
          </w:rPr>
          <w:instrText xml:space="preserve"> PAGEREF _Toc55141216 \h </w:instrText>
        </w:r>
        <w:r w:rsidR="00477867">
          <w:rPr>
            <w:noProof/>
            <w:webHidden/>
          </w:rPr>
        </w:r>
        <w:r w:rsidR="00477867">
          <w:rPr>
            <w:noProof/>
            <w:webHidden/>
          </w:rPr>
          <w:fldChar w:fldCharType="separate"/>
        </w:r>
        <w:r w:rsidR="00477867">
          <w:rPr>
            <w:noProof/>
            <w:webHidden/>
          </w:rPr>
          <w:t>61</w:t>
        </w:r>
        <w:r w:rsidR="00477867">
          <w:rPr>
            <w:noProof/>
            <w:webHidden/>
          </w:rPr>
          <w:fldChar w:fldCharType="end"/>
        </w:r>
      </w:hyperlink>
    </w:p>
    <w:p w14:paraId="3B30B3B8"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217" w:history="1">
        <w:r w:rsidR="00477867" w:rsidRPr="00226758">
          <w:rPr>
            <w:rStyle w:val="Lienhypertexte"/>
            <w:noProof/>
          </w:rPr>
          <w:t>5.2</w:t>
        </w:r>
        <w:r w:rsidR="00477867">
          <w:rPr>
            <w:rFonts w:eastAsiaTheme="minorEastAsia" w:cstheme="minorBidi"/>
            <w:smallCaps w:val="0"/>
            <w:noProof/>
            <w:sz w:val="22"/>
            <w:szCs w:val="22"/>
            <w:lang w:val="fr-FR" w:eastAsia="fr-FR"/>
          </w:rPr>
          <w:tab/>
        </w:r>
        <w:r w:rsidR="00477867" w:rsidRPr="00226758">
          <w:rPr>
            <w:rStyle w:val="Lienhypertexte"/>
            <w:rFonts w:ascii="LiberationSerif" w:hAnsi="LiberationSerif" w:cs="LiberationSerif"/>
            <w:noProof/>
            <w:lang w:val="fr-FR" w:eastAsia="fr-CA"/>
          </w:rPr>
          <w:t xml:space="preserve">Ce scénario ne concerne pas le randonneur pour qui l’accès à l’application se fait </w:t>
        </w:r>
        <w:r w:rsidR="00477867" w:rsidRPr="00226758">
          <w:rPr>
            <w:rStyle w:val="Lienhypertexte"/>
            <w:rFonts w:ascii="LiberationSerif-Italic" w:hAnsi="LiberationSerif-Italic" w:cs="LiberationSerif-Italic"/>
            <w:i/>
            <w:iCs/>
            <w:noProof/>
            <w:lang w:val="fr-FR" w:eastAsia="fr-CA"/>
          </w:rPr>
          <w:t xml:space="preserve">via </w:t>
        </w:r>
        <w:r w:rsidR="00477867" w:rsidRPr="00226758">
          <w:rPr>
            <w:rStyle w:val="Lienhypertexte"/>
            <w:rFonts w:ascii="LiberationSerif" w:hAnsi="LiberationSerif" w:cs="LiberationSerif"/>
            <w:noProof/>
            <w:lang w:val="fr-FR" w:eastAsia="fr-CA"/>
          </w:rPr>
          <w:t>le QR Code.</w:t>
        </w:r>
        <w:r w:rsidR="00477867" w:rsidRPr="00226758">
          <w:rPr>
            <w:rStyle w:val="Lienhypertexte"/>
            <w:noProof/>
          </w:rPr>
          <w:t>Script SQL-RandoUDEV</w:t>
        </w:r>
        <w:r w:rsidR="00477867">
          <w:rPr>
            <w:noProof/>
            <w:webHidden/>
          </w:rPr>
          <w:tab/>
        </w:r>
        <w:r w:rsidR="00477867">
          <w:rPr>
            <w:noProof/>
            <w:webHidden/>
          </w:rPr>
          <w:fldChar w:fldCharType="begin"/>
        </w:r>
        <w:r w:rsidR="00477867">
          <w:rPr>
            <w:noProof/>
            <w:webHidden/>
          </w:rPr>
          <w:instrText xml:space="preserve"> PAGEREF _Toc55141217 \h </w:instrText>
        </w:r>
        <w:r w:rsidR="00477867">
          <w:rPr>
            <w:noProof/>
            <w:webHidden/>
          </w:rPr>
        </w:r>
        <w:r w:rsidR="00477867">
          <w:rPr>
            <w:noProof/>
            <w:webHidden/>
          </w:rPr>
          <w:fldChar w:fldCharType="separate"/>
        </w:r>
        <w:r w:rsidR="00477867">
          <w:rPr>
            <w:noProof/>
            <w:webHidden/>
          </w:rPr>
          <w:t>62</w:t>
        </w:r>
        <w:r w:rsidR="00477867">
          <w:rPr>
            <w:noProof/>
            <w:webHidden/>
          </w:rPr>
          <w:fldChar w:fldCharType="end"/>
        </w:r>
      </w:hyperlink>
    </w:p>
    <w:p w14:paraId="566B8058"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218" w:history="1">
        <w:r w:rsidR="00477867" w:rsidRPr="00226758">
          <w:rPr>
            <w:rStyle w:val="Lienhypertexte"/>
            <w:noProof/>
            <w:lang w:val="fr-FR" w:eastAsia="fr-CA"/>
          </w:rPr>
          <w:t>5.3</w:t>
        </w:r>
        <w:r w:rsidR="00477867">
          <w:rPr>
            <w:rFonts w:eastAsiaTheme="minorEastAsia" w:cstheme="minorBidi"/>
            <w:smallCaps w:val="0"/>
            <w:noProof/>
            <w:sz w:val="22"/>
            <w:szCs w:val="22"/>
            <w:lang w:val="fr-FR" w:eastAsia="fr-FR"/>
          </w:rPr>
          <w:tab/>
        </w:r>
        <w:r w:rsidR="00477867" w:rsidRPr="00226758">
          <w:rPr>
            <w:rStyle w:val="Lienhypertexte"/>
            <w:noProof/>
            <w:lang w:val="fr-FR" w:eastAsia="fr-CA"/>
          </w:rPr>
          <w:t>Arborescence RandoUDEV3</w:t>
        </w:r>
        <w:r w:rsidR="00477867">
          <w:rPr>
            <w:noProof/>
            <w:webHidden/>
          </w:rPr>
          <w:tab/>
        </w:r>
        <w:r w:rsidR="00477867">
          <w:rPr>
            <w:noProof/>
            <w:webHidden/>
          </w:rPr>
          <w:fldChar w:fldCharType="begin"/>
        </w:r>
        <w:r w:rsidR="00477867">
          <w:rPr>
            <w:noProof/>
            <w:webHidden/>
          </w:rPr>
          <w:instrText xml:space="preserve"> PAGEREF _Toc55141218 \h </w:instrText>
        </w:r>
        <w:r w:rsidR="00477867">
          <w:rPr>
            <w:noProof/>
            <w:webHidden/>
          </w:rPr>
        </w:r>
        <w:r w:rsidR="00477867">
          <w:rPr>
            <w:noProof/>
            <w:webHidden/>
          </w:rPr>
          <w:fldChar w:fldCharType="separate"/>
        </w:r>
        <w:r w:rsidR="00477867">
          <w:rPr>
            <w:noProof/>
            <w:webHidden/>
          </w:rPr>
          <w:t>64</w:t>
        </w:r>
        <w:r w:rsidR="00477867">
          <w:rPr>
            <w:noProof/>
            <w:webHidden/>
          </w:rPr>
          <w:fldChar w:fldCharType="end"/>
        </w:r>
      </w:hyperlink>
    </w:p>
    <w:p w14:paraId="75279C63" w14:textId="77777777" w:rsidR="00477867" w:rsidRDefault="008C2425">
      <w:pPr>
        <w:pStyle w:val="TM2"/>
        <w:tabs>
          <w:tab w:val="left" w:pos="720"/>
          <w:tab w:val="right" w:leader="dot" w:pos="9771"/>
        </w:tabs>
        <w:rPr>
          <w:rFonts w:eastAsiaTheme="minorEastAsia" w:cstheme="minorBidi"/>
          <w:smallCaps w:val="0"/>
          <w:noProof/>
          <w:sz w:val="22"/>
          <w:szCs w:val="22"/>
          <w:lang w:val="fr-FR" w:eastAsia="fr-FR"/>
        </w:rPr>
      </w:pPr>
      <w:hyperlink w:anchor="_Toc55141219" w:history="1">
        <w:r w:rsidR="00477867" w:rsidRPr="00226758">
          <w:rPr>
            <w:rStyle w:val="Lienhypertexte"/>
            <w:noProof/>
          </w:rPr>
          <w:t>5.4</w:t>
        </w:r>
        <w:r w:rsidR="00477867">
          <w:rPr>
            <w:rFonts w:eastAsiaTheme="minorEastAsia" w:cstheme="minorBidi"/>
            <w:smallCaps w:val="0"/>
            <w:noProof/>
            <w:sz w:val="22"/>
            <w:szCs w:val="22"/>
            <w:lang w:val="fr-FR" w:eastAsia="fr-FR"/>
          </w:rPr>
          <w:tab/>
        </w:r>
        <w:r w:rsidR="00477867" w:rsidRPr="00226758">
          <w:rPr>
            <w:rStyle w:val="Lienhypertexte"/>
            <w:noProof/>
          </w:rPr>
          <w:t>Blocs de compétences :</w:t>
        </w:r>
        <w:r w:rsidR="00477867">
          <w:rPr>
            <w:noProof/>
            <w:webHidden/>
          </w:rPr>
          <w:tab/>
        </w:r>
        <w:r w:rsidR="00477867">
          <w:rPr>
            <w:noProof/>
            <w:webHidden/>
          </w:rPr>
          <w:fldChar w:fldCharType="begin"/>
        </w:r>
        <w:r w:rsidR="00477867">
          <w:rPr>
            <w:noProof/>
            <w:webHidden/>
          </w:rPr>
          <w:instrText xml:space="preserve"> PAGEREF _Toc55141219 \h </w:instrText>
        </w:r>
        <w:r w:rsidR="00477867">
          <w:rPr>
            <w:noProof/>
            <w:webHidden/>
          </w:rPr>
        </w:r>
        <w:r w:rsidR="00477867">
          <w:rPr>
            <w:noProof/>
            <w:webHidden/>
          </w:rPr>
          <w:fldChar w:fldCharType="separate"/>
        </w:r>
        <w:r w:rsidR="00477867">
          <w:rPr>
            <w:noProof/>
            <w:webHidden/>
          </w:rPr>
          <w:t>67</w:t>
        </w:r>
        <w:r w:rsidR="00477867">
          <w:rPr>
            <w:noProof/>
            <w:webHidden/>
          </w:rPr>
          <w:fldChar w:fldCharType="end"/>
        </w:r>
      </w:hyperlink>
    </w:p>
    <w:p w14:paraId="0BA77BCD" w14:textId="77777777" w:rsidR="00477867" w:rsidRDefault="008C2425" w:rsidP="008C2425">
      <w:pPr>
        <w:pStyle w:val="TM3"/>
        <w:rPr>
          <w:rFonts w:eastAsiaTheme="minorEastAsia" w:cstheme="minorBidi"/>
          <w:noProof/>
          <w:sz w:val="22"/>
          <w:szCs w:val="22"/>
          <w:lang w:val="fr-FR" w:eastAsia="fr-FR"/>
        </w:rPr>
      </w:pPr>
      <w:hyperlink w:anchor="_Toc55141220" w:history="1">
        <w:r w:rsidR="00477867" w:rsidRPr="00226758">
          <w:rPr>
            <w:rStyle w:val="Lienhypertexte"/>
            <w:bCs/>
            <w:noProof/>
          </w:rPr>
          <w:t>X.</w:t>
        </w:r>
        <w:r w:rsidR="00477867">
          <w:rPr>
            <w:rFonts w:eastAsiaTheme="minorEastAsia" w:cstheme="minorBidi"/>
            <w:noProof/>
            <w:sz w:val="22"/>
            <w:szCs w:val="22"/>
            <w:lang w:val="fr-FR" w:eastAsia="fr-FR"/>
          </w:rPr>
          <w:tab/>
        </w:r>
        <w:r w:rsidR="00477867" w:rsidRPr="00226758">
          <w:rPr>
            <w:rStyle w:val="Lienhypertexte"/>
            <w:noProof/>
          </w:rPr>
          <w:t>Qualité et sécurisation du code réalisé :</w:t>
        </w:r>
        <w:r w:rsidR="00477867">
          <w:rPr>
            <w:noProof/>
            <w:webHidden/>
          </w:rPr>
          <w:tab/>
        </w:r>
        <w:r w:rsidR="00477867">
          <w:rPr>
            <w:noProof/>
            <w:webHidden/>
          </w:rPr>
          <w:fldChar w:fldCharType="begin"/>
        </w:r>
        <w:r w:rsidR="00477867">
          <w:rPr>
            <w:noProof/>
            <w:webHidden/>
          </w:rPr>
          <w:instrText xml:space="preserve"> PAGEREF _Toc55141220 \h </w:instrText>
        </w:r>
        <w:r w:rsidR="00477867">
          <w:rPr>
            <w:noProof/>
            <w:webHidden/>
          </w:rPr>
        </w:r>
        <w:r w:rsidR="00477867">
          <w:rPr>
            <w:noProof/>
            <w:webHidden/>
          </w:rPr>
          <w:fldChar w:fldCharType="separate"/>
        </w:r>
        <w:r w:rsidR="00477867">
          <w:rPr>
            <w:noProof/>
            <w:webHidden/>
          </w:rPr>
          <w:t>67</w:t>
        </w:r>
        <w:r w:rsidR="00477867">
          <w:rPr>
            <w:noProof/>
            <w:webHidden/>
          </w:rPr>
          <w:fldChar w:fldCharType="end"/>
        </w:r>
      </w:hyperlink>
    </w:p>
    <w:p w14:paraId="33452870" w14:textId="77777777" w:rsidR="00477867" w:rsidRDefault="008C2425" w:rsidP="008C2425">
      <w:pPr>
        <w:pStyle w:val="TM3"/>
        <w:rPr>
          <w:rFonts w:eastAsiaTheme="minorEastAsia" w:cstheme="minorBidi"/>
          <w:noProof/>
          <w:sz w:val="22"/>
          <w:szCs w:val="22"/>
          <w:lang w:val="fr-FR" w:eastAsia="fr-FR"/>
        </w:rPr>
      </w:pPr>
      <w:hyperlink w:anchor="_Toc55141221" w:history="1">
        <w:r w:rsidR="00477867" w:rsidRPr="00226758">
          <w:rPr>
            <w:rStyle w:val="Lienhypertexte"/>
            <w:noProof/>
          </w:rPr>
          <w:t>Y.</w:t>
        </w:r>
        <w:r w:rsidR="00477867">
          <w:rPr>
            <w:rFonts w:eastAsiaTheme="minorEastAsia" w:cstheme="minorBidi"/>
            <w:noProof/>
            <w:sz w:val="22"/>
            <w:szCs w:val="22"/>
            <w:lang w:val="fr-FR" w:eastAsia="fr-FR"/>
          </w:rPr>
          <w:tab/>
        </w:r>
        <w:r w:rsidR="00477867" w:rsidRPr="00226758">
          <w:rPr>
            <w:rStyle w:val="Lienhypertexte"/>
            <w:noProof/>
          </w:rPr>
          <w:t>Audit, conception, méthode de projet :</w:t>
        </w:r>
        <w:r w:rsidR="00477867">
          <w:rPr>
            <w:noProof/>
            <w:webHidden/>
          </w:rPr>
          <w:tab/>
        </w:r>
        <w:r w:rsidR="00477867">
          <w:rPr>
            <w:noProof/>
            <w:webHidden/>
          </w:rPr>
          <w:fldChar w:fldCharType="begin"/>
        </w:r>
        <w:r w:rsidR="00477867">
          <w:rPr>
            <w:noProof/>
            <w:webHidden/>
          </w:rPr>
          <w:instrText xml:space="preserve"> PAGEREF _Toc55141221 \h </w:instrText>
        </w:r>
        <w:r w:rsidR="00477867">
          <w:rPr>
            <w:noProof/>
            <w:webHidden/>
          </w:rPr>
        </w:r>
        <w:r w:rsidR="00477867">
          <w:rPr>
            <w:noProof/>
            <w:webHidden/>
          </w:rPr>
          <w:fldChar w:fldCharType="separate"/>
        </w:r>
        <w:r w:rsidR="00477867">
          <w:rPr>
            <w:noProof/>
            <w:webHidden/>
          </w:rPr>
          <w:t>70</w:t>
        </w:r>
        <w:r w:rsidR="00477867">
          <w:rPr>
            <w:noProof/>
            <w:webHidden/>
          </w:rPr>
          <w:fldChar w:fldCharType="end"/>
        </w:r>
      </w:hyperlink>
    </w:p>
    <w:p w14:paraId="7F2D16AB" w14:textId="77777777" w:rsidR="00477867" w:rsidRDefault="008C2425" w:rsidP="008C2425">
      <w:pPr>
        <w:pStyle w:val="TM3"/>
        <w:rPr>
          <w:rFonts w:eastAsiaTheme="minorEastAsia" w:cstheme="minorBidi"/>
          <w:noProof/>
          <w:sz w:val="22"/>
          <w:szCs w:val="22"/>
          <w:lang w:val="fr-FR" w:eastAsia="fr-FR"/>
        </w:rPr>
      </w:pPr>
      <w:hyperlink w:anchor="_Toc55141222" w:history="1">
        <w:r w:rsidR="00477867" w:rsidRPr="00226758">
          <w:rPr>
            <w:rStyle w:val="Lienhypertexte"/>
            <w:noProof/>
          </w:rPr>
          <w:t>Z.</w:t>
        </w:r>
        <w:r w:rsidR="00477867">
          <w:rPr>
            <w:rFonts w:eastAsiaTheme="minorEastAsia" w:cstheme="minorBidi"/>
            <w:noProof/>
            <w:sz w:val="22"/>
            <w:szCs w:val="22"/>
            <w:lang w:val="fr-FR" w:eastAsia="fr-FR"/>
          </w:rPr>
          <w:tab/>
        </w:r>
        <w:r w:rsidR="00477867" w:rsidRPr="00226758">
          <w:rPr>
            <w:rStyle w:val="Lienhypertexte"/>
            <w:noProof/>
          </w:rPr>
          <w:t>Réalisation d’applications logicielles :</w:t>
        </w:r>
        <w:r w:rsidR="00477867">
          <w:rPr>
            <w:noProof/>
            <w:webHidden/>
          </w:rPr>
          <w:tab/>
        </w:r>
        <w:r w:rsidR="00477867">
          <w:rPr>
            <w:noProof/>
            <w:webHidden/>
          </w:rPr>
          <w:fldChar w:fldCharType="begin"/>
        </w:r>
        <w:r w:rsidR="00477867">
          <w:rPr>
            <w:noProof/>
            <w:webHidden/>
          </w:rPr>
          <w:instrText xml:space="preserve"> PAGEREF _Toc55141222 \h </w:instrText>
        </w:r>
        <w:r w:rsidR="00477867">
          <w:rPr>
            <w:noProof/>
            <w:webHidden/>
          </w:rPr>
        </w:r>
        <w:r w:rsidR="00477867">
          <w:rPr>
            <w:noProof/>
            <w:webHidden/>
          </w:rPr>
          <w:fldChar w:fldCharType="separate"/>
        </w:r>
        <w:r w:rsidR="00477867">
          <w:rPr>
            <w:noProof/>
            <w:webHidden/>
          </w:rPr>
          <w:t>72</w:t>
        </w:r>
        <w:r w:rsidR="00477867">
          <w:rPr>
            <w:noProof/>
            <w:webHidden/>
          </w:rPr>
          <w:fldChar w:fldCharType="end"/>
        </w:r>
      </w:hyperlink>
    </w:p>
    <w:p w14:paraId="7FCB90FC" w14:textId="77777777" w:rsidR="00477867" w:rsidRDefault="008C2425" w:rsidP="008C2425">
      <w:pPr>
        <w:pStyle w:val="TM3"/>
        <w:rPr>
          <w:rFonts w:eastAsiaTheme="minorEastAsia" w:cstheme="minorBidi"/>
          <w:noProof/>
          <w:sz w:val="22"/>
          <w:szCs w:val="22"/>
          <w:lang w:val="fr-FR" w:eastAsia="fr-FR"/>
        </w:rPr>
      </w:pPr>
      <w:hyperlink w:anchor="_Toc55141223" w:history="1">
        <w:r w:rsidR="00477867" w:rsidRPr="00226758">
          <w:rPr>
            <w:rStyle w:val="Lienhypertexte"/>
            <w:noProof/>
          </w:rPr>
          <w:t>AA.</w:t>
        </w:r>
        <w:r w:rsidR="00477867">
          <w:rPr>
            <w:rFonts w:eastAsiaTheme="minorEastAsia" w:cstheme="minorBidi"/>
            <w:noProof/>
            <w:sz w:val="22"/>
            <w:szCs w:val="22"/>
            <w:lang w:val="fr-FR" w:eastAsia="fr-FR"/>
          </w:rPr>
          <w:tab/>
        </w:r>
        <w:r w:rsidR="00477867" w:rsidRPr="00226758">
          <w:rPr>
            <w:rStyle w:val="Lienhypertexte"/>
            <w:noProof/>
          </w:rPr>
          <w:t>Communiquer avec les acteurs du projet :</w:t>
        </w:r>
        <w:r w:rsidR="00477867">
          <w:rPr>
            <w:noProof/>
            <w:webHidden/>
          </w:rPr>
          <w:tab/>
        </w:r>
        <w:r w:rsidR="00477867">
          <w:rPr>
            <w:noProof/>
            <w:webHidden/>
          </w:rPr>
          <w:fldChar w:fldCharType="begin"/>
        </w:r>
        <w:r w:rsidR="00477867">
          <w:rPr>
            <w:noProof/>
            <w:webHidden/>
          </w:rPr>
          <w:instrText xml:space="preserve"> PAGEREF _Toc55141223 \h </w:instrText>
        </w:r>
        <w:r w:rsidR="00477867">
          <w:rPr>
            <w:noProof/>
            <w:webHidden/>
          </w:rPr>
        </w:r>
        <w:r w:rsidR="00477867">
          <w:rPr>
            <w:noProof/>
            <w:webHidden/>
          </w:rPr>
          <w:fldChar w:fldCharType="separate"/>
        </w:r>
        <w:r w:rsidR="00477867">
          <w:rPr>
            <w:noProof/>
            <w:webHidden/>
          </w:rPr>
          <w:t>75</w:t>
        </w:r>
        <w:r w:rsidR="00477867">
          <w:rPr>
            <w:noProof/>
            <w:webHidden/>
          </w:rPr>
          <w:fldChar w:fldCharType="end"/>
        </w:r>
      </w:hyperlink>
    </w:p>
    <w:p w14:paraId="3F85FEEB" w14:textId="77777777" w:rsidR="00477867" w:rsidRDefault="008C2425" w:rsidP="008C2425">
      <w:pPr>
        <w:pStyle w:val="TM3"/>
        <w:rPr>
          <w:rFonts w:eastAsiaTheme="minorEastAsia" w:cstheme="minorBidi"/>
          <w:noProof/>
          <w:sz w:val="22"/>
          <w:szCs w:val="22"/>
          <w:lang w:val="fr-FR" w:eastAsia="fr-FR"/>
        </w:rPr>
      </w:pPr>
      <w:hyperlink w:anchor="_Toc55141224" w:history="1">
        <w:r w:rsidR="00477867" w:rsidRPr="00226758">
          <w:rPr>
            <w:rStyle w:val="Lienhypertexte"/>
            <w:noProof/>
          </w:rPr>
          <w:t>BB.</w:t>
        </w:r>
        <w:r w:rsidR="00477867">
          <w:rPr>
            <w:rFonts w:eastAsiaTheme="minorEastAsia" w:cstheme="minorBidi"/>
            <w:noProof/>
            <w:sz w:val="22"/>
            <w:szCs w:val="22"/>
            <w:lang w:val="fr-FR" w:eastAsia="fr-FR"/>
          </w:rPr>
          <w:tab/>
        </w:r>
        <w:r w:rsidR="00477867" w:rsidRPr="00226758">
          <w:rPr>
            <w:rStyle w:val="Lienhypertexte"/>
            <w:noProof/>
          </w:rPr>
          <w:t>Adapter l’environnement d’exécution, échanger des données entre logiciels :</w:t>
        </w:r>
        <w:r w:rsidR="00477867">
          <w:rPr>
            <w:noProof/>
            <w:webHidden/>
          </w:rPr>
          <w:tab/>
        </w:r>
        <w:r w:rsidR="00477867">
          <w:rPr>
            <w:noProof/>
            <w:webHidden/>
          </w:rPr>
          <w:fldChar w:fldCharType="begin"/>
        </w:r>
        <w:r w:rsidR="00477867">
          <w:rPr>
            <w:noProof/>
            <w:webHidden/>
          </w:rPr>
          <w:instrText xml:space="preserve"> PAGEREF _Toc55141224 \h </w:instrText>
        </w:r>
        <w:r w:rsidR="00477867">
          <w:rPr>
            <w:noProof/>
            <w:webHidden/>
          </w:rPr>
        </w:r>
        <w:r w:rsidR="00477867">
          <w:rPr>
            <w:noProof/>
            <w:webHidden/>
          </w:rPr>
          <w:fldChar w:fldCharType="separate"/>
        </w:r>
        <w:r w:rsidR="00477867">
          <w:rPr>
            <w:noProof/>
            <w:webHidden/>
          </w:rPr>
          <w:t>76</w:t>
        </w:r>
        <w:r w:rsidR="00477867">
          <w:rPr>
            <w:noProof/>
            <w:webHidden/>
          </w:rPr>
          <w:fldChar w:fldCharType="end"/>
        </w:r>
      </w:hyperlink>
    </w:p>
    <w:p w14:paraId="12916274" w14:textId="77777777" w:rsidR="009D77A5" w:rsidRDefault="007C1A3A" w:rsidP="009D77A5">
      <w:pPr>
        <w:pStyle w:val="Corpsdetexte"/>
      </w:pPr>
      <w:r>
        <w:fldChar w:fldCharType="end"/>
      </w:r>
    </w:p>
    <w:p w14:paraId="6E7AB0E3" w14:textId="77777777" w:rsidR="009D77A5" w:rsidRDefault="009D77A5" w:rsidP="00BB5D12">
      <w:pPr>
        <w:pStyle w:val="Corpsdetexte"/>
      </w:pPr>
      <w:r>
        <w:br w:type="page"/>
      </w:r>
    </w:p>
    <w:p w14:paraId="73E0EFDE" w14:textId="77777777" w:rsidR="00331C22" w:rsidRDefault="00331C22" w:rsidP="009D77A5">
      <w:pPr>
        <w:pStyle w:val="Corpsdetexte"/>
        <w:rPr>
          <w:rFonts w:eastAsiaTheme="majorEastAsia" w:cstheme="majorBidi"/>
          <w:color w:val="A91228" w:themeColor="accent1" w:themeShade="BF"/>
          <w:sz w:val="32"/>
        </w:rPr>
      </w:pPr>
    </w:p>
    <w:p w14:paraId="175F1E26" w14:textId="77777777" w:rsidR="00331C22" w:rsidRDefault="00331C22" w:rsidP="00C01219">
      <w:pPr>
        <w:pStyle w:val="Titre1"/>
        <w:numPr>
          <w:ilvl w:val="0"/>
          <w:numId w:val="11"/>
        </w:numPr>
      </w:pPr>
      <w:bookmarkStart w:id="2" w:name="_Toc55141137"/>
      <w:r w:rsidRPr="00334329">
        <w:t>Introduction</w:t>
      </w:r>
      <w:bookmarkEnd w:id="2"/>
    </w:p>
    <w:p w14:paraId="37144D14" w14:textId="77777777" w:rsidR="00334329" w:rsidRPr="00334329" w:rsidRDefault="00334329" w:rsidP="00334329">
      <w:pPr>
        <w:pStyle w:val="Corpsdetexte"/>
      </w:pPr>
    </w:p>
    <w:p w14:paraId="20DDD7BA" w14:textId="77777777" w:rsidR="00331C22" w:rsidRDefault="00331C22" w:rsidP="002314C1">
      <w:pPr>
        <w:pStyle w:val="Corpsdetexte"/>
      </w:pPr>
      <w:r>
        <w:t xml:space="preserve">Ce mémoire a pour objectif de raconter mon année d’alternance au sein de CGI faite dans le but d’acquérir le titre RNCP de niveau 6 : Concepteur Développeur d’Applications Numériques afin d’assurer au jury que toutes, ou du moins l’essentiel, des compétences nécessaires pour l’exécution de mes missions en tant que Concepteur Développeur et donc à l’obtention du titre ont été acquises au cours de l’année. Il a également pour but de montrer que j’ai connaissance des missions et de la réalité du poste. Ainsi, il se décomposera comme tel : </w:t>
      </w:r>
    </w:p>
    <w:p w14:paraId="79A9BDC7" w14:textId="77777777" w:rsidR="00C87C83" w:rsidRDefault="00331C22" w:rsidP="002314C1">
      <w:pPr>
        <w:pStyle w:val="Corpsdetexte"/>
      </w:pPr>
      <w:r>
        <w:t>Tout d’abords, je présenterais le métier visé, son quotidien, ses missions et ses responsabilités, je me présenterais moi, le prétendant au diplôme, ensuite je présenterais l’entreprise qui a rendu cette formation possible et qui m’a accueilli durant toute la période d’alternance entre le centre formation et la période d’intégration professionnel</w:t>
      </w:r>
      <w:r w:rsidR="00C87C83">
        <w:t>.</w:t>
      </w:r>
    </w:p>
    <w:p w14:paraId="7FE278DF" w14:textId="77777777" w:rsidR="00C87C83" w:rsidRDefault="00C87C83" w:rsidP="002314C1">
      <w:pPr>
        <w:pStyle w:val="Corpsdetexte"/>
      </w:pPr>
      <w:r>
        <w:t>S</w:t>
      </w:r>
      <w:r w:rsidR="00331C22">
        <w:t>on histoire, sa structure et son organisation.</w:t>
      </w:r>
    </w:p>
    <w:p w14:paraId="2E43ED56" w14:textId="77777777" w:rsidR="0099741A" w:rsidRDefault="00331C22" w:rsidP="002314C1">
      <w:pPr>
        <w:pStyle w:val="Corpsdetexte"/>
      </w:pPr>
      <w:r>
        <w:t>Je continuerais sur une présentation du projet où j’ai été intégré, les missions qui m’y ont été confiées, le travail au quotidien et les enseignements que j’en ai tiré.</w:t>
      </w:r>
    </w:p>
    <w:p w14:paraId="7EF4CC7D" w14:textId="77777777" w:rsidR="0099741A" w:rsidRDefault="00331C22" w:rsidP="002314C1">
      <w:pPr>
        <w:pStyle w:val="Corpsdetexte"/>
      </w:pPr>
      <w:r>
        <w:t xml:space="preserve">Enfin je présenterais le projet personnel que j’ai développé en parallèle de </w:t>
      </w:r>
      <w:r w:rsidR="0099741A">
        <w:t>m</w:t>
      </w:r>
      <w:r>
        <w:t xml:space="preserve">es journées de travail effectuées et dont j’avais besoin afin de valider l’acquisition des compétences que j’ai acquises mais qui n’ont pas été mise à profit au sein de l’entreprise au cours de mes missions sur le projet. </w:t>
      </w:r>
    </w:p>
    <w:p w14:paraId="1055C5DC" w14:textId="77777777" w:rsidR="00331C22" w:rsidRDefault="00331C22" w:rsidP="002314C1">
      <w:pPr>
        <w:pStyle w:val="Corpsdetexte"/>
      </w:pPr>
      <w:r>
        <w:t>Je conclurai en rapprochant le métier visé par le diplôme et les différentes missions et projets que j’aurais présentés au sein de ce document afin d’appuyer sur le fait que je pense être apte à combler les différents besoins professionnels inhérents au poste concerné par le titre.</w:t>
      </w:r>
    </w:p>
    <w:p w14:paraId="45943282" w14:textId="77777777" w:rsidR="000D507A" w:rsidRDefault="00331C22" w:rsidP="002314C1">
      <w:pPr>
        <w:pStyle w:val="Corpsdetexte"/>
      </w:pPr>
      <w:r>
        <w:t xml:space="preserve">Je tiens également a souligné que, dût a l’année particulière de crise sanitaire que nous avons vécus, le temps effectif passé en milieu professionnel et le nombre de missions qui m’ont été confiées sont bien en deçà de ce qui était prévu et de ce que j’avais escompté. </w:t>
      </w:r>
    </w:p>
    <w:p w14:paraId="616277CC" w14:textId="77777777" w:rsidR="00331C22" w:rsidRDefault="00331C22" w:rsidP="002314C1">
      <w:pPr>
        <w:pStyle w:val="Corpsdetexte"/>
      </w:pPr>
      <w:r>
        <w:t>Je m’excuse donc par avance du potentielle défici</w:t>
      </w:r>
      <w:r w:rsidR="000D507A">
        <w:t>t de contenu du présent mémoire et vous souhaite une bonne lecture.</w:t>
      </w:r>
    </w:p>
    <w:p w14:paraId="199AAD65" w14:textId="77777777" w:rsidR="000D507A" w:rsidRPr="00B60F20" w:rsidRDefault="000D507A" w:rsidP="002314C1">
      <w:pPr>
        <w:pStyle w:val="Corpsdetexte"/>
      </w:pPr>
    </w:p>
    <w:p w14:paraId="5DFABED3" w14:textId="77777777" w:rsidR="00331C22" w:rsidRDefault="00331C22" w:rsidP="002314C1">
      <w:pPr>
        <w:pStyle w:val="Corpsdetexte"/>
        <w:rPr>
          <w:rFonts w:asciiTheme="majorHAnsi" w:eastAsiaTheme="majorEastAsia" w:hAnsiTheme="majorHAnsi" w:cstheme="majorBidi"/>
          <w:color w:val="A91228" w:themeColor="accent1" w:themeShade="BF"/>
          <w:sz w:val="32"/>
        </w:rPr>
      </w:pPr>
      <w:r>
        <w:br w:type="page"/>
      </w:r>
    </w:p>
    <w:p w14:paraId="77779B43" w14:textId="77777777" w:rsidR="00331C22" w:rsidRDefault="00331C22" w:rsidP="00FB44B0">
      <w:pPr>
        <w:pStyle w:val="Titre1"/>
      </w:pPr>
      <w:bookmarkStart w:id="3" w:name="_Toc55141138"/>
      <w:r>
        <w:lastRenderedPageBreak/>
        <w:t>Présentations</w:t>
      </w:r>
      <w:bookmarkEnd w:id="3"/>
    </w:p>
    <w:p w14:paraId="428C47C9" w14:textId="77777777" w:rsidR="00331C22" w:rsidRPr="00530F54" w:rsidRDefault="0062532B" w:rsidP="00CF268C">
      <w:pPr>
        <w:pStyle w:val="Titre2"/>
      </w:pPr>
      <w:bookmarkStart w:id="4" w:name="_Toc55141139"/>
      <w:r>
        <w:t>Concepteur développeur d’applications numériques</w:t>
      </w:r>
      <w:bookmarkEnd w:id="4"/>
    </w:p>
    <w:p w14:paraId="1AAAB9F8" w14:textId="77777777" w:rsidR="000D507A" w:rsidRPr="000D507A" w:rsidRDefault="000D507A" w:rsidP="000D507A">
      <w:pPr>
        <w:pStyle w:val="Corpsdetexte"/>
      </w:pPr>
    </w:p>
    <w:p w14:paraId="22AD31AB" w14:textId="77777777" w:rsidR="00D7719D" w:rsidRDefault="00331C22" w:rsidP="002314C1">
      <w:pPr>
        <w:pStyle w:val="Corpsdetexte"/>
      </w:pPr>
      <w:r>
        <w:t>Le concepteur développeur d'applications conçoit et développe des services numériques à destination des utilisateurs en respectant les normes et standards reconnus par la profession et en suivant l'état de l'art de la sécurité informatique à toutes les étapes.</w:t>
      </w:r>
    </w:p>
    <w:p w14:paraId="6957270A" w14:textId="77777777" w:rsidR="00331C22" w:rsidRDefault="00331C22" w:rsidP="002314C1">
      <w:pPr>
        <w:pStyle w:val="Corpsdetexte"/>
      </w:pPr>
      <w:r>
        <w:t>La connaissance du métier du client pour lequel il réalise l'application peut être demandée. Il prend en compte les contraintes économiques, en termes de coûts et de délais, les exigences de sécurité propres à son domaine d'intervention</w:t>
      </w:r>
    </w:p>
    <w:p w14:paraId="4F819422" w14:textId="77777777" w:rsidR="00331C22" w:rsidRDefault="00331C22" w:rsidP="002314C1">
      <w:pPr>
        <w:pStyle w:val="Corpsdetexte"/>
      </w:pPr>
      <w:r>
        <w:t>Pour concevoir et développer les interfaces utilisateur de type desktop ou web, il élabore une maquette avec les enchaînements d'écrans, qu'il fait valider à l'utilisateur. Il code les formulaires de saisie et de résultats, ainsi que les états, en programmant de manière sécurisée les événements utilisateur et en accédant aux données stockées dans une base.</w:t>
      </w:r>
    </w:p>
    <w:p w14:paraId="391CAC9A" w14:textId="77777777" w:rsidR="00331C22" w:rsidRDefault="00331C22" w:rsidP="002314C1">
      <w:pPr>
        <w:pStyle w:val="Corpsdetexte"/>
      </w:pPr>
      <w:r>
        <w:t>Pour concevoir et mettre en œuvre la persistance des données, il analyse un cahier des charges fonctionnel ou une demande utilisateur afin de modéliser et de créer une base de données de type relationnel ou NoSQL (Not only SQL) ou d'adapter une base existante en l'optimisant ou en ajoutant des éléments et en veillant à ne pas introduire de vulnérabilité dans le système d'informations.</w:t>
      </w:r>
    </w:p>
    <w:p w14:paraId="1C165807" w14:textId="77777777" w:rsidR="00331C22" w:rsidRDefault="00331C22" w:rsidP="002314C1">
      <w:pPr>
        <w:pStyle w:val="Corpsdetexte"/>
      </w:pPr>
      <w:r>
        <w:t>Pour concevoir et développer une application multicouche répartie, il analyse la demande en s'appuyant sur une démarche permettant de construire les services numériques en plusieurs couches correspondant aux couches présentation, métier et persistance.</w:t>
      </w:r>
    </w:p>
    <w:p w14:paraId="203BD458" w14:textId="77777777" w:rsidR="00331C22" w:rsidRDefault="00331C22" w:rsidP="002314C1">
      <w:pPr>
        <w:pStyle w:val="Corpsdetexte"/>
      </w:pPr>
      <w:r>
        <w:t>Il s'adapte en continu aux évolutions technologiques et réglementaires de la filière Etudes et développement. Pour assurer cette veille, l'usage de la langue anglaise est souvent requis pour la lecture et la compréhension de documentations techniques ainsi que pour assurer des échanges techniques au moyen de textes courts avec des développeurs distants pouvant être de nationalités différentes.</w:t>
      </w:r>
    </w:p>
    <w:p w14:paraId="324DF89B" w14:textId="77777777" w:rsidR="00331C22" w:rsidRDefault="00331C22" w:rsidP="002314C1">
      <w:pPr>
        <w:pStyle w:val="Corpsdetexte"/>
      </w:pPr>
      <w:r>
        <w:t>Il agit avec autonomie et, le cas échéant, avec des responsabilités d'animation et de coordination, Ces projets font suite à des demandes formulées directement par un client, par une maîtrise d'ouvrage ou par l'intermédiaire d'un chef de projet.</w:t>
      </w:r>
    </w:p>
    <w:p w14:paraId="74471478" w14:textId="77777777" w:rsidR="00331C22" w:rsidRDefault="00331C22" w:rsidP="002314C1">
      <w:pPr>
        <w:pStyle w:val="Corpsdetexte"/>
      </w:pPr>
      <w:r>
        <w:t>Il peut travailler en tant que salarié d'une entreprise, pour un client de la société de services qui l'emploie ou en tant qu'indépendant directement pour un client. Ses activités diffèrent selon la taille et l'organisation du projet.</w:t>
      </w:r>
    </w:p>
    <w:p w14:paraId="65E92857" w14:textId="77777777" w:rsidR="00331C22" w:rsidRDefault="00331C22" w:rsidP="002314C1">
      <w:pPr>
        <w:pStyle w:val="Corpsdetexte"/>
      </w:pPr>
      <w:r>
        <w:t xml:space="preserve">Pour les projets de petite taille, il peut mener en autonomie la conception et le développement de l'application. Dans le cas de moyens et de grands projets, il travaille soit au sein d'une équipe hiérarchisée sous la responsabilité d'un chef de projet, soit en équipe pluridisciplinaire. Il applique et fait appliquer les normes de qualité de son entreprise ou de </w:t>
      </w:r>
      <w:r>
        <w:lastRenderedPageBreak/>
        <w:t>son prestataire de services. Il applique les recommandations de sécurité émises par l'Agence nationale de la sécurité des systèmes d'information (ANSSI).</w:t>
      </w:r>
    </w:p>
    <w:p w14:paraId="3CBD8F69" w14:textId="77777777" w:rsidR="00331C22" w:rsidRDefault="00331C22" w:rsidP="002314C1">
      <w:pPr>
        <w:pStyle w:val="Corpsdetexte"/>
      </w:pPr>
      <w:r>
        <w:t>Il fait preuve de capacités relationnelles avec des interlocuteurs tels que la maîtrise d'ouvrage, les utilisateurs, le chef de projet, l'architecte logiciel, les testeurs, le responsable de la sécurité des systèmes d'information (RSSI) de son entreprise, de son client ou de son hébergeur, les web designers (UI et UX), les experts techniques et les autres développeurs, tout en conciliant des exigences contradictoires.</w:t>
      </w:r>
    </w:p>
    <w:p w14:paraId="4F338802" w14:textId="77777777" w:rsidR="00331C22" w:rsidRDefault="00331C22" w:rsidP="002314C1">
      <w:pPr>
        <w:pStyle w:val="Corpsdetexte"/>
      </w:pPr>
      <w:r>
        <w:t>Assurant sa mission dans des entreprises et des contextes professionnels divers, il est mobile géographiquement et s'adapte aux nouveaux environnements de travail.</w:t>
      </w:r>
    </w:p>
    <w:p w14:paraId="06F59EE7" w14:textId="77777777" w:rsidR="00331C22" w:rsidRPr="00236FAE" w:rsidRDefault="00331C22" w:rsidP="002314C1">
      <w:pPr>
        <w:pStyle w:val="Corpsdetexte"/>
      </w:pPr>
      <w:r>
        <w:t>Pour faciliter le travail en équipe, il peut être amené à utiliser des outils de travail collaboratif.</w:t>
      </w:r>
    </w:p>
    <w:p w14:paraId="17DDC628" w14:textId="77777777" w:rsidR="00331C22" w:rsidRDefault="00331C22" w:rsidP="00CF268C">
      <w:pPr>
        <w:pStyle w:val="Titre2"/>
      </w:pPr>
      <w:bookmarkStart w:id="5" w:name="_Toc55141140"/>
      <w:r>
        <w:t>Personnelle</w:t>
      </w:r>
      <w:bookmarkEnd w:id="5"/>
    </w:p>
    <w:p w14:paraId="3207B5E3" w14:textId="77777777" w:rsidR="00334329" w:rsidRPr="00334329" w:rsidRDefault="00334329" w:rsidP="00334329">
      <w:pPr>
        <w:pStyle w:val="Corpsdetexte"/>
      </w:pPr>
    </w:p>
    <w:p w14:paraId="6CD998A2" w14:textId="77777777" w:rsidR="001345F1" w:rsidRDefault="00331C22" w:rsidP="002314C1">
      <w:pPr>
        <w:pStyle w:val="Corpsdetexte"/>
      </w:pPr>
      <w:r>
        <w:t>Je me présente : Kénan Roux, 27 ans à l’heure où j’écris ces lignes, originaire de Haute-Savoie.</w:t>
      </w:r>
    </w:p>
    <w:p w14:paraId="72C17084" w14:textId="77777777" w:rsidR="001345F1" w:rsidRDefault="00331C22" w:rsidP="002314C1">
      <w:pPr>
        <w:pStyle w:val="Corpsdetexte"/>
      </w:pPr>
      <w:r>
        <w:t>Curieux de tout et passionné depuis toujours par les sciences et l’</w:t>
      </w:r>
      <w:r w:rsidR="001345F1">
        <w:t xml:space="preserve">informatique. Après avoir </w:t>
      </w:r>
      <w:r w:rsidR="00C7645D">
        <w:t>obtenu</w:t>
      </w:r>
      <w:r w:rsidR="001345F1">
        <w:t xml:space="preserve"> un </w:t>
      </w:r>
      <w:r>
        <w:t xml:space="preserve">baccalauréat scientifique, </w:t>
      </w:r>
      <w:r w:rsidR="001345F1">
        <w:t>j’ai passé</w:t>
      </w:r>
      <w:r>
        <w:t xml:space="preserve"> un DUT Informa</w:t>
      </w:r>
      <w:r w:rsidR="001345F1">
        <w:t xml:space="preserve">tique au sein de l’IUT d’Annecy. </w:t>
      </w:r>
    </w:p>
    <w:p w14:paraId="020666ED" w14:textId="77777777" w:rsidR="001345F1" w:rsidRDefault="001345F1" w:rsidP="002314C1">
      <w:pPr>
        <w:pStyle w:val="Corpsdetexte"/>
      </w:pPr>
      <w:r>
        <w:t xml:space="preserve">Une fois mon DUT obtenu, </w:t>
      </w:r>
      <w:r w:rsidR="00C7645D">
        <w:t xml:space="preserve">et </w:t>
      </w:r>
      <w:r>
        <w:t>s</w:t>
      </w:r>
      <w:r w:rsidR="00331C22">
        <w:t>uite à un stage de fin d’études</w:t>
      </w:r>
      <w:r>
        <w:t xml:space="preserve"> qui ne m’a pas donné envie de continuer dans le métier, </w:t>
      </w:r>
      <w:r w:rsidR="00C7645D">
        <w:t xml:space="preserve">j’ai bifurqué en passant à temps complet </w:t>
      </w:r>
      <w:r w:rsidR="00331C22">
        <w:t>dans une enseigne de restauration rapide</w:t>
      </w:r>
      <w:r w:rsidR="00C7645D">
        <w:t xml:space="preserve"> pour qui je travaillais déjà à temps partiel depuis ma terminale et</w:t>
      </w:r>
      <w:r w:rsidR="00331C22">
        <w:t xml:space="preserve"> qui me promettais une</w:t>
      </w:r>
      <w:r>
        <w:t xml:space="preserve"> formation dans le management</w:t>
      </w:r>
      <w:r w:rsidR="00331C22">
        <w:t xml:space="preserve"> </w:t>
      </w:r>
      <w:r>
        <w:t xml:space="preserve">ainsi qu’une </w:t>
      </w:r>
      <w:r w:rsidR="00331C22">
        <w:t>évolution</w:t>
      </w:r>
      <w:r>
        <w:t xml:space="preserve">. </w:t>
      </w:r>
    </w:p>
    <w:p w14:paraId="4AA74606" w14:textId="77777777" w:rsidR="00331C22" w:rsidRDefault="00C7645D" w:rsidP="002314C1">
      <w:pPr>
        <w:pStyle w:val="Corpsdetexte"/>
      </w:pPr>
      <w:r>
        <w:t>3 ans plus tard,</w:t>
      </w:r>
      <w:r w:rsidR="00331C22">
        <w:t xml:space="preserve"> après avoir acquis toutes </w:t>
      </w:r>
      <w:r>
        <w:t xml:space="preserve">les </w:t>
      </w:r>
      <w:r w:rsidR="00331C22">
        <w:t>compétences que pouvait me proposer mon entreprise</w:t>
      </w:r>
      <w:r>
        <w:t xml:space="preserve"> et n’ayant pas d’opportunité d’évolution</w:t>
      </w:r>
      <w:r w:rsidR="00331C22">
        <w:t xml:space="preserve">, j’ai de nouveau changé de domaine, cette fois plus </w:t>
      </w:r>
      <w:r>
        <w:t>proche du</w:t>
      </w:r>
      <w:r w:rsidR="00331C22">
        <w:t xml:space="preserve"> travail que j’occupais</w:t>
      </w:r>
      <w:r>
        <w:t>,</w:t>
      </w:r>
      <w:r w:rsidR="00331C22">
        <w:t xml:space="preserve"> pour me diriger vers l’hôtellerie et le tourisme saisonniers pendant encore quelque temps.</w:t>
      </w:r>
    </w:p>
    <w:p w14:paraId="0E36294E" w14:textId="77777777" w:rsidR="00331C22" w:rsidRDefault="00331C22" w:rsidP="002314C1">
      <w:pPr>
        <w:pStyle w:val="Corpsdetexte"/>
      </w:pPr>
      <w:r>
        <w:t xml:space="preserve">Suite à ces nombreuses expériences, j’ai voulu retourner dans le développement informatique, en postulant notamment pour le SI de Pôle-emploi ou encore pour Cdiscount, malheureusement les nombreuse années passées sans pratiquer le développement ni </w:t>
      </w:r>
      <w:r w:rsidR="001345F1">
        <w:t>de</w:t>
      </w:r>
      <w:r>
        <w:t xml:space="preserve"> veille informatique m’ont permis de faire ce constat : l’évolution de monde informatique étant tellement rapide, les compétences acquises lors de mon DUT étaient devenu</w:t>
      </w:r>
      <w:r w:rsidR="001345F1">
        <w:t>e</w:t>
      </w:r>
      <w:r>
        <w:t xml:space="preserve">s trop lointaines et ne me permettaient plus de postulé </w:t>
      </w:r>
      <w:r w:rsidR="001345F1">
        <w:t>pour</w:t>
      </w:r>
      <w:r>
        <w:t xml:space="preserve"> un quelconque </w:t>
      </w:r>
      <w:r w:rsidR="001345F1">
        <w:t>travail</w:t>
      </w:r>
      <w:r>
        <w:t xml:space="preserve"> </w:t>
      </w:r>
      <w:r w:rsidR="001345F1">
        <w:t>dans l’informatique</w:t>
      </w:r>
      <w:r>
        <w:t xml:space="preserve">. </w:t>
      </w:r>
    </w:p>
    <w:p w14:paraId="4EDB46A3" w14:textId="77777777" w:rsidR="00331C22" w:rsidRDefault="00331C22" w:rsidP="002314C1">
      <w:pPr>
        <w:pStyle w:val="Corpsdetexte"/>
      </w:pPr>
      <w:r>
        <w:t xml:space="preserve">C’est alors qu’une connaissance commune avec un membre de la cellule de recrutement de CGI m’a mise en relation avec lui. Celui-ci m’a alors parlé du </w:t>
      </w:r>
      <w:r w:rsidRPr="00FC7731">
        <w:t>cursus « U’DEV – École du développeur CGI »</w:t>
      </w:r>
      <w:r>
        <w:t xml:space="preserve"> créer par CGI en collaboration </w:t>
      </w:r>
      <w:r w:rsidRPr="00FC7731">
        <w:t>avec l’IPI (Institut de Poly-Informatique -  École membre du Groupe IGS</w:t>
      </w:r>
      <w:r>
        <w:t>)</w:t>
      </w:r>
      <w:r w:rsidR="00C7645D">
        <w:t>.</w:t>
      </w:r>
    </w:p>
    <w:p w14:paraId="4D31C8FC" w14:textId="77777777" w:rsidR="00331C22" w:rsidRDefault="00331C22" w:rsidP="002314C1">
      <w:pPr>
        <w:pStyle w:val="Corpsdetexte"/>
      </w:pPr>
      <w:r>
        <w:lastRenderedPageBreak/>
        <w:t>Ce programme correspond parfaitement avec ce dont j’avais besoin pour réintégrer le domaine du développement informatique puisqu’il inclut :</w:t>
      </w:r>
    </w:p>
    <w:p w14:paraId="09F8495C" w14:textId="77777777" w:rsidR="00331C22" w:rsidRDefault="00331C22" w:rsidP="00C01219">
      <w:pPr>
        <w:pStyle w:val="Corpsdetexte"/>
        <w:numPr>
          <w:ilvl w:val="0"/>
          <w:numId w:val="9"/>
        </w:numPr>
      </w:pPr>
      <w:r>
        <w:t>Une formation de base dans la conception et le développement d’applications qui me fit office de remise à niveau et de rappel des techniques de développement.</w:t>
      </w:r>
    </w:p>
    <w:p w14:paraId="152311C9" w14:textId="77777777" w:rsidR="00331C22" w:rsidRDefault="00331C22" w:rsidP="00C01219">
      <w:pPr>
        <w:pStyle w:val="Corpsdetexte"/>
        <w:numPr>
          <w:ilvl w:val="0"/>
          <w:numId w:val="9"/>
        </w:numPr>
      </w:pPr>
      <w:r>
        <w:t>Une alternance dans une grande entreprise spécialisée dans le conseil et développement IT et présente sur toute la France.</w:t>
      </w:r>
    </w:p>
    <w:p w14:paraId="7D6E0ACE" w14:textId="77777777" w:rsidR="00331C22" w:rsidRDefault="00331C22" w:rsidP="00C01219">
      <w:pPr>
        <w:pStyle w:val="Corpsdetexte"/>
        <w:numPr>
          <w:ilvl w:val="0"/>
          <w:numId w:val="9"/>
        </w:numPr>
      </w:pPr>
      <w:r>
        <w:t>Une promesse de CDI au sein de cette entreprise ainsi qu’un titre RNCP de niveau 6 (Bac+3) me permettant par la même occasion d’obtenir un diplôme supérieur à mon DUT (Bac+2).</w:t>
      </w:r>
    </w:p>
    <w:p w14:paraId="01A18949" w14:textId="77777777" w:rsidR="00331C22" w:rsidRDefault="00331C22" w:rsidP="002314C1">
      <w:pPr>
        <w:pStyle w:val="Corpsdetexte"/>
      </w:pPr>
      <w:r>
        <w:t>C’est ainsi que j’ai postulé à ce cursus à l’EPSI, l’école partenaire sur Bordeaux, et ai été accepté.</w:t>
      </w:r>
    </w:p>
    <w:p w14:paraId="2D1C6028" w14:textId="77777777" w:rsidR="000D507A" w:rsidRDefault="000D507A" w:rsidP="002314C1">
      <w:pPr>
        <w:pStyle w:val="Corpsdetexte"/>
      </w:pPr>
    </w:p>
    <w:p w14:paraId="34A19F92" w14:textId="77777777" w:rsidR="002314C1" w:rsidRDefault="00331C22" w:rsidP="002314C1">
      <w:pPr>
        <w:pStyle w:val="Corpsdetexte"/>
      </w:pPr>
      <w:r>
        <w:t>Je vais maintenant vous présenter CGI, l’entreprise qui a permis tout cela.</w:t>
      </w:r>
    </w:p>
    <w:p w14:paraId="37737C7E" w14:textId="77777777" w:rsidR="002314C1" w:rsidRDefault="002314C1" w:rsidP="002314C1">
      <w:pPr>
        <w:pStyle w:val="Corpsdetexte"/>
      </w:pPr>
    </w:p>
    <w:p w14:paraId="647BC4CD" w14:textId="77777777" w:rsidR="00331C22" w:rsidRPr="00514122" w:rsidRDefault="00331C22" w:rsidP="002314C1">
      <w:pPr>
        <w:pStyle w:val="Corpsdetexte"/>
      </w:pPr>
    </w:p>
    <w:p w14:paraId="7B39D884" w14:textId="77777777" w:rsidR="00331C22" w:rsidRDefault="00331C22" w:rsidP="00CF268C">
      <w:pPr>
        <w:pStyle w:val="Titre2"/>
      </w:pPr>
      <w:bookmarkStart w:id="6" w:name="_Toc55141141"/>
      <w:r>
        <w:t>CGI</w:t>
      </w:r>
      <w:bookmarkEnd w:id="6"/>
    </w:p>
    <w:p w14:paraId="75343D4E" w14:textId="77777777" w:rsidR="00331C22" w:rsidRPr="00933493" w:rsidRDefault="00331C22" w:rsidP="00331C22">
      <w:r>
        <w:rPr>
          <w:noProof/>
          <w:lang w:val="fr-FR" w:eastAsia="fr-FR"/>
        </w:rPr>
        <w:drawing>
          <wp:inline distT="0" distB="0" distL="0" distR="0" wp14:anchorId="124E30B9" wp14:editId="5CAFEC1E">
            <wp:extent cx="5274310" cy="2470150"/>
            <wp:effectExtent l="0" t="0" r="2540" b="6350"/>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CGI_logo.svg[1].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7020D531" w14:textId="77777777" w:rsidR="00331C22" w:rsidRDefault="00331C22" w:rsidP="002314C1">
      <w:pPr>
        <w:pStyle w:val="Lgende"/>
      </w:pPr>
      <w:r>
        <w:t>« CGI est la 5ème société indépendante mondiale de conseil et services du numérique réunissant 77 500 professionnels dans 40 pays, dont 10 000 en France et au Luxembourg. CGI intervient dans les secteurs de la Distribution, l’Énergie, la Finance, l’Industrie, le Secteur public ou encore dans le Transport. » CGI.com</w:t>
      </w:r>
    </w:p>
    <w:p w14:paraId="369F9C62" w14:textId="77777777" w:rsidR="00331C22" w:rsidRDefault="00331C22" w:rsidP="00331C22"/>
    <w:p w14:paraId="243F1E84" w14:textId="77777777" w:rsidR="00331C22" w:rsidRDefault="009E69F1" w:rsidP="002314C1">
      <w:pPr>
        <w:pStyle w:val="Corpsdetexte"/>
      </w:pPr>
      <w:r w:rsidRPr="00EF629D">
        <w:t>CGI Group (</w:t>
      </w:r>
      <w:r w:rsidR="00331C22">
        <w:t>« </w:t>
      </w:r>
      <w:r w:rsidRPr="00EF629D">
        <w:t>Consultants to</w:t>
      </w:r>
      <w:r w:rsidR="00331C22" w:rsidRPr="00EF629D">
        <w:t xml:space="preserve"> Government and Industry</w:t>
      </w:r>
      <w:r w:rsidR="00331C22">
        <w:t> » traduit « </w:t>
      </w:r>
      <w:r w:rsidRPr="00933493">
        <w:t>Conseillers en gestion</w:t>
      </w:r>
      <w:r w:rsidR="00331C22" w:rsidRPr="00933493">
        <w:t xml:space="preserve"> et  informatique</w:t>
      </w:r>
      <w:r w:rsidR="00331C22">
        <w:t> » en Français</w:t>
      </w:r>
      <w:r w:rsidR="00331C22" w:rsidRPr="00EF629D">
        <w:t xml:space="preserve">)  a été fondée </w:t>
      </w:r>
      <w:r w:rsidR="00331C22">
        <w:t xml:space="preserve">en juin 1976 à Québec, au Canada et </w:t>
      </w:r>
      <w:r w:rsidR="00331C22" w:rsidRPr="00933493">
        <w:t>est une entreprise d’envergure mondiale de services-conseils en technologie de l’information, d’intégration de systèmes, d’impartition et de solutions, dont le siège social est établi à Montréal</w:t>
      </w:r>
      <w:r w:rsidR="00331C22">
        <w:t xml:space="preserve"> au</w:t>
      </w:r>
      <w:r w:rsidR="00331C22" w:rsidRPr="00933493">
        <w:t xml:space="preserve"> Canada.</w:t>
      </w:r>
    </w:p>
    <w:p w14:paraId="2482694C" w14:textId="77777777" w:rsidR="002314C1" w:rsidRDefault="00331C22" w:rsidP="002314C1">
      <w:pPr>
        <w:pStyle w:val="Corpsdetexte"/>
      </w:pPr>
      <w:r w:rsidRPr="00933493">
        <w:lastRenderedPageBreak/>
        <w:t>Le Groupe fait partie de la liste Forbes Global 2000, un classement des 2000 plus grandes entreprises au monde publié par le magazine économique américain Forbes8. CGI fait également partie de l’indice S&amp;P/TSX 60, la liste des 60 plus grandes entreprises canadiennes par capitalisation boursière.</w:t>
      </w:r>
    </w:p>
    <w:p w14:paraId="3A0E5D0E" w14:textId="77777777" w:rsidR="00477867" w:rsidRDefault="00477867" w:rsidP="002314C1">
      <w:pPr>
        <w:pStyle w:val="Corpsdetexte"/>
      </w:pPr>
    </w:p>
    <w:p w14:paraId="5414B0C2" w14:textId="77777777" w:rsidR="00477867" w:rsidRPr="002314C1" w:rsidRDefault="00477867" w:rsidP="008C2425">
      <w:pPr>
        <w:pStyle w:val="Titre3"/>
      </w:pPr>
      <w:bookmarkStart w:id="7" w:name="_Toc55141142"/>
      <w:r>
        <w:t>L’histoire</w:t>
      </w:r>
      <w:bookmarkEnd w:id="7"/>
    </w:p>
    <w:p w14:paraId="38CDF80A" w14:textId="77777777" w:rsidR="00331C22" w:rsidRDefault="00331C22" w:rsidP="002314C1">
      <w:pPr>
        <w:pStyle w:val="Corpsdetexte"/>
      </w:pPr>
      <w:r>
        <w:t>L’histoire de CGI à aujourd’hui se déroule sur plusieurs décennies :</w:t>
      </w:r>
    </w:p>
    <w:p w14:paraId="50B1713F" w14:textId="77777777" w:rsidR="00331C22" w:rsidRDefault="00331C22" w:rsidP="008C2425">
      <w:pPr>
        <w:pStyle w:val="Titre4"/>
      </w:pPr>
      <w:bookmarkStart w:id="8" w:name="_Toc55141143"/>
      <w:r>
        <w:t>Les débuts 1976 - 1986 :</w:t>
      </w:r>
      <w:bookmarkEnd w:id="8"/>
    </w:p>
    <w:p w14:paraId="42526104" w14:textId="77777777" w:rsidR="002314C1" w:rsidRPr="002314C1" w:rsidRDefault="002314C1" w:rsidP="002314C1">
      <w:pPr>
        <w:pStyle w:val="Corpsdetexte"/>
      </w:pPr>
    </w:p>
    <w:p w14:paraId="6D60BC34" w14:textId="77777777" w:rsidR="00331C22" w:rsidRDefault="00331C22" w:rsidP="002314C1">
      <w:pPr>
        <w:pStyle w:val="Corpsdetexte"/>
      </w:pPr>
      <w:r w:rsidRPr="009217BA">
        <w:t>Serge Godin fonde CGI dans la ville de Québec (Canada) en juin 1976. Quelques mois plus tard, André Imbeau se joint à lui. Ensemble, ils s’engagent à construire une entreprise fondée sur un rêve commun : « créer un environnement où nous avons du plaisir à travailler ensemble et où, en tant que propriétaires, nous participons au développement d’une entreprise dont nous sommes fiers ».</w:t>
      </w:r>
    </w:p>
    <w:p w14:paraId="33210A5B" w14:textId="77777777" w:rsidR="00331C22" w:rsidRDefault="00331C22" w:rsidP="002314C1">
      <w:pPr>
        <w:pStyle w:val="Corpsdetexte"/>
      </w:pPr>
      <w:r w:rsidRPr="009217BA">
        <w:t xml:space="preserve">Au cours des dix premières années d’existence de CGI, l’équipe grandissante de membres hautement qualifiés aide à formuler les principes et les convictions de CGI. </w:t>
      </w:r>
    </w:p>
    <w:p w14:paraId="15971B74" w14:textId="77777777" w:rsidR="00331C22" w:rsidRDefault="00331C22" w:rsidP="002314C1">
      <w:pPr>
        <w:pStyle w:val="Corpsdetexte"/>
      </w:pPr>
      <w:r>
        <w:t>Dès le début, la direction instaure, pour toutes les fonctions, un système de gestion et de suivi axé sur la performance afin que les occasions d’affaires soient repérées et prises en charge rapidement. Grâce à ses gestionnaires solides, responsables et disposant du degré d’autonomie requis, l’entreprise connaît une croissance accélérée.</w:t>
      </w:r>
    </w:p>
    <w:p w14:paraId="6104F52C" w14:textId="77777777" w:rsidR="00331C22" w:rsidRDefault="00331C22" w:rsidP="002314C1">
      <w:pPr>
        <w:pStyle w:val="Corpsdetexte"/>
      </w:pPr>
    </w:p>
    <w:p w14:paraId="163E967E" w14:textId="77777777" w:rsidR="00331C22" w:rsidRDefault="00331C22" w:rsidP="002314C1">
      <w:pPr>
        <w:pStyle w:val="Corpsdetexte"/>
      </w:pPr>
      <w:r>
        <w:t>Le secteur des services en TI n’en est alors qu’à ses balbutiements et de nouveaux besoins ne tardent pas à émerger. Tout en continuant à fournir des services-conseils, CGI élargit son offre pour réaliser aussi des projets à prix fixe et des contrats d’intégration de systèmes.</w:t>
      </w:r>
      <w:r w:rsidRPr="009217BA">
        <w:t xml:space="preserve"> Vers la fin de cette décennie, certains de </w:t>
      </w:r>
      <w:r>
        <w:t>ses</w:t>
      </w:r>
      <w:r w:rsidRPr="009217BA">
        <w:t xml:space="preserve"> clients ciblés envisagent la possibilité d’externaliser leurs fonctions informatiques et plusieurs vont de l’avant. CGI s’adapte en élaborant une stratégie pour participer au marché émergent de l’impartition.</w:t>
      </w:r>
    </w:p>
    <w:p w14:paraId="7A201CC3" w14:textId="77777777" w:rsidR="00331C22" w:rsidRDefault="00331C22" w:rsidP="008C2425">
      <w:pPr>
        <w:pStyle w:val="Titre4"/>
      </w:pPr>
      <w:bookmarkStart w:id="9" w:name="_Toc55141144"/>
      <w:r>
        <w:t>Les premières fusions : 1986-1996</w:t>
      </w:r>
      <w:bookmarkEnd w:id="9"/>
    </w:p>
    <w:p w14:paraId="3CFC5F7F" w14:textId="77777777" w:rsidR="00331C22" w:rsidRDefault="00331C22" w:rsidP="002314C1">
      <w:pPr>
        <w:pStyle w:val="Corpsdetexte"/>
      </w:pPr>
      <w:r>
        <w:t>En 1986, CGI commence à réaliser des fusions avec des sociétés offrant des services d’impartition. À cette époque, le chiffre d’affaires annuel de CGI est de 25 millions $ et celui de la première société fusionnée (BST) s’élève à 8 millions $. Pour financer cette transaction, CGI se transforme en société ouverte et émet 800 000 actions subalternes avec droit de vote classe A à un cours d’ouverture de 6,50 $.</w:t>
      </w:r>
    </w:p>
    <w:p w14:paraId="38E87250" w14:textId="77777777" w:rsidR="00331C22" w:rsidRDefault="00331C22" w:rsidP="002314C1">
      <w:pPr>
        <w:pStyle w:val="Corpsdetexte"/>
      </w:pPr>
      <w:r>
        <w:t>Grâce à cette acquisition, CGI est désormais en mesure d’offrir des services-conseils en TI et en gestion, des services d’intégration de systèmes ainsi que des services d’impartition des TI.</w:t>
      </w:r>
    </w:p>
    <w:p w14:paraId="48764579" w14:textId="77777777" w:rsidR="00331C22" w:rsidRDefault="00331C22" w:rsidP="002314C1">
      <w:pPr>
        <w:pStyle w:val="Corpsdetexte"/>
      </w:pPr>
      <w:r>
        <w:lastRenderedPageBreak/>
        <w:t>Quelques années plus tard, des consultations effectuées auprès des chefs de la direction, de l’exploitation et des finances de sociétés clientes révèlent deux tendances de fond : l’expansion du marché des services en gestion des processus d’affaires et la mondialisation. CGI tire parti de ces tendances en s’établissant dans les régions où ses clients exercent leurs activités et en se dotant de stratégies de croissance visant à exploiter le marché de la gestion des processus d’affaires.</w:t>
      </w:r>
    </w:p>
    <w:p w14:paraId="7C5407B3" w14:textId="77777777" w:rsidR="00331C22" w:rsidRDefault="00331C22" w:rsidP="002314C1">
      <w:pPr>
        <w:pStyle w:val="Corpsdetexte"/>
      </w:pPr>
      <w:r>
        <w:t>En 1992, l’entreprise publie la première version des Assises de gestion de CGI et en fait le pivot de l’ensemble de ses cadres de gestion, politiques et lignes directrices. Les Assises de gestion de CGI garantissent que les décisions s’harmonisent aux principes de l’entreprise afin d’obtenir un équilibre entre les intérêts des trois principales parties prenantes de CGI. Cette approche permet à CGI de prendre des décisions d’affaires solides et de maintenir une saine croissance au fil des ans.</w:t>
      </w:r>
    </w:p>
    <w:p w14:paraId="3EB84893" w14:textId="77777777" w:rsidR="00331C22" w:rsidRDefault="00331C22" w:rsidP="002314C1">
      <w:pPr>
        <w:pStyle w:val="Corpsdetexte"/>
      </w:pPr>
      <w:r>
        <w:t>Tout au long de son évolution, CGI attache une grande importance à la qualité des services offerts aux clients. Afin de démontrer publiquement cet engagement, elle cherche à faire confirmer par un tiers la valeur de ses programmes d’assurance qualité. C’est ainsi qu’en 1994, CGI devient la première société nord-américaine de services en TI à se conformer aux normes de qualité ISO, reconnues partout dans le monde, et à obtenir la certification ISO 9001 pour son cadre de gestion des projets. Aujourd’hui, tous les cadres de gestion relatifs aux principales parties prenantes de CGI font partie de notre certification ISO 9001.</w:t>
      </w:r>
    </w:p>
    <w:p w14:paraId="3EC514A2" w14:textId="77777777" w:rsidR="00331C22" w:rsidRDefault="00331C22" w:rsidP="002314C1">
      <w:pPr>
        <w:pStyle w:val="Corpsdetexte"/>
      </w:pPr>
    </w:p>
    <w:p w14:paraId="29B54D8A" w14:textId="77777777" w:rsidR="00331C22" w:rsidRDefault="00331C22" w:rsidP="002314C1">
      <w:pPr>
        <w:pStyle w:val="Corpsdetexte"/>
      </w:pPr>
      <w:r>
        <w:t>De 1986 à 1996, la direction s’est surtout efforcée de développer et de renforcer les capacités de l’entreprise, tout en préservant sa solidité financière. À la fin de cette période, le chiffre d’affaires annuel de CGI atteint 122 millions $.</w:t>
      </w:r>
    </w:p>
    <w:p w14:paraId="2B6C73F0" w14:textId="77777777" w:rsidR="00331C22" w:rsidRDefault="00331C22" w:rsidP="00331C22"/>
    <w:p w14:paraId="7AA878A1" w14:textId="77777777" w:rsidR="00331C22" w:rsidRDefault="00331C22" w:rsidP="008C2425">
      <w:pPr>
        <w:pStyle w:val="Titre4"/>
      </w:pPr>
      <w:bookmarkStart w:id="10" w:name="_Toc55141145"/>
      <w:r>
        <w:t>Mondialisation, regroupement d’entreprises et La bulle internet : 1996-2006</w:t>
      </w:r>
      <w:bookmarkEnd w:id="10"/>
    </w:p>
    <w:p w14:paraId="2C28AC67" w14:textId="77777777" w:rsidR="002314C1" w:rsidRPr="002314C1" w:rsidRDefault="002314C1" w:rsidP="002314C1">
      <w:pPr>
        <w:pStyle w:val="Corpsdetexte"/>
      </w:pPr>
    </w:p>
    <w:p w14:paraId="2F6AC542" w14:textId="77777777" w:rsidR="00331C22" w:rsidRDefault="00331C22" w:rsidP="002314C1">
      <w:pPr>
        <w:pStyle w:val="Corpsdetexte"/>
      </w:pPr>
      <w:r>
        <w:t>À cette étape, la clientèle cible comprend déjà des leaders mondiaux dans leur propre secteur d’activité. Pour contribuer au succès de ses clients, CGI doit posséder non seulement une masse critique dans les principales régions où ils exercent leurs activités, mais aussi une connaissance approfondie de leurs secteurs d’activité, de solutions éprouvées de même que de pratiques spécialisées. Au cours des années, CGI n’a cessé de déployer les efforts nécessaires pour répondre à ces exigences du marché.</w:t>
      </w:r>
    </w:p>
    <w:p w14:paraId="2E1E46A6" w14:textId="77777777" w:rsidR="00331C22" w:rsidRDefault="00331C22" w:rsidP="002314C1">
      <w:pPr>
        <w:pStyle w:val="Corpsdetexte"/>
      </w:pPr>
      <w:r>
        <w:t>Caractérisée par la mondialisation et les regroupements d’entreprises, cette période est aussi celle où le secteur informatique prend rapidement de la maturité. Fidèle à son engagement à demeurer viable et indépendante à long terme, CGI se positionne de manière à être un acteur de premier plan dans le regroupement d’entreprises du secteur des services en TI et en gestion des processus d’affaires.</w:t>
      </w:r>
    </w:p>
    <w:p w14:paraId="5A8927B1" w14:textId="77777777" w:rsidR="00331C22" w:rsidRDefault="00331C22" w:rsidP="002314C1">
      <w:pPr>
        <w:pStyle w:val="Corpsdetexte"/>
      </w:pPr>
      <w:r>
        <w:lastRenderedPageBreak/>
        <w:t>L’exécution de sa stratégie de croissance axée sur les acquisitions et sur la croissance interne occupe la place centrale pendant cette phase d’expansion. Cette stratégie, toujours privilégiée, vise à répondre aux exigences des clients et à atteindre ses cibles de développement en s’appuyant sur :</w:t>
      </w:r>
    </w:p>
    <w:p w14:paraId="5AC4A5E3" w14:textId="77777777" w:rsidR="00331C22" w:rsidRDefault="00331C22" w:rsidP="00331C22">
      <w:pPr>
        <w:pStyle w:val="Listepuces"/>
        <w:spacing w:before="120" w:after="200" w:line="264" w:lineRule="auto"/>
        <w:ind w:left="720"/>
        <w:jc w:val="both"/>
      </w:pPr>
      <w:r w:rsidRPr="00603026">
        <w:rPr>
          <w:b/>
        </w:rPr>
        <w:t>La croissance interne</w:t>
      </w:r>
      <w:r>
        <w:t xml:space="preserve"> : croître par l’entremise de nouveaux mandats provenant de notre clientèle actuelle et de nouveaux clients;</w:t>
      </w:r>
    </w:p>
    <w:p w14:paraId="451CE795" w14:textId="77777777" w:rsidR="00331C22" w:rsidRDefault="00331C22" w:rsidP="00331C22">
      <w:pPr>
        <w:pStyle w:val="Listepuces"/>
        <w:spacing w:before="120" w:after="200" w:line="264" w:lineRule="auto"/>
        <w:ind w:left="720"/>
        <w:jc w:val="both"/>
      </w:pPr>
      <w:r>
        <w:rPr>
          <w:b/>
        </w:rPr>
        <w:t>L</w:t>
      </w:r>
      <w:r w:rsidRPr="00603026">
        <w:rPr>
          <w:b/>
        </w:rPr>
        <w:t>es acquisitions</w:t>
      </w:r>
      <w:r>
        <w:t xml:space="preserve"> : croître grâce à des acquisitions qui sont soumises à des critères stricts de convergence stratégique, de synergies et de contribution aux bénéfices.</w:t>
      </w:r>
    </w:p>
    <w:p w14:paraId="00ED0B1C" w14:textId="77777777" w:rsidR="00331C22" w:rsidRDefault="00331C22" w:rsidP="002314C1">
      <w:pPr>
        <w:pStyle w:val="Corpsdetexte"/>
      </w:pPr>
      <w:r>
        <w:t>Les grandes acquisitions suivantes sont celles qui ont eu l’incidence la plus considérable sur la taille de CGI et sur sa présence dans des territoires clés.</w:t>
      </w:r>
    </w:p>
    <w:p w14:paraId="20CFEBB1" w14:textId="77777777" w:rsidR="00331C22" w:rsidRDefault="00331C22" w:rsidP="00331C22">
      <w:pPr>
        <w:pStyle w:val="Listepuces"/>
        <w:spacing w:before="120" w:after="200" w:line="264" w:lineRule="auto"/>
        <w:ind w:left="720"/>
        <w:jc w:val="both"/>
      </w:pPr>
      <w:r>
        <w:t xml:space="preserve">En </w:t>
      </w:r>
      <w:r w:rsidRPr="00603026">
        <w:rPr>
          <w:b/>
        </w:rPr>
        <w:t>1998</w:t>
      </w:r>
      <w:r>
        <w:t xml:space="preserve">, la </w:t>
      </w:r>
      <w:r w:rsidRPr="00603026">
        <w:rPr>
          <w:b/>
        </w:rPr>
        <w:t>fusion de CGI et de Bell Sygma</w:t>
      </w:r>
      <w:r>
        <w:t xml:space="preserve"> mène à la conclusion du plus grand contrat d’impartition signé au Canada à cette époque et double presque la taille de l’entreprise.</w:t>
      </w:r>
    </w:p>
    <w:p w14:paraId="6391B9D2" w14:textId="77777777" w:rsidR="00331C22" w:rsidRDefault="00331C22" w:rsidP="00331C22">
      <w:pPr>
        <w:pStyle w:val="Listepuces"/>
        <w:spacing w:before="120" w:after="200" w:line="264" w:lineRule="auto"/>
        <w:ind w:left="720"/>
        <w:jc w:val="both"/>
      </w:pPr>
      <w:r>
        <w:t xml:space="preserve">En </w:t>
      </w:r>
      <w:r w:rsidRPr="00603026">
        <w:rPr>
          <w:b/>
        </w:rPr>
        <w:t>2001</w:t>
      </w:r>
      <w:r>
        <w:t xml:space="preserve">, </w:t>
      </w:r>
      <w:r w:rsidRPr="00603026">
        <w:rPr>
          <w:b/>
        </w:rPr>
        <w:t>CGI fusionne avec IMRGlobal</w:t>
      </w:r>
      <w:r>
        <w:t xml:space="preserve"> pour se doter de bureaux en Inde et offrir aux clients un plus grand éventail de possibilités de prestation de services à l’échelle mondiale.</w:t>
      </w:r>
    </w:p>
    <w:p w14:paraId="68928E6E" w14:textId="77777777" w:rsidR="00331C22" w:rsidRDefault="00331C22" w:rsidP="00331C22">
      <w:pPr>
        <w:pStyle w:val="Listepuces"/>
        <w:spacing w:before="120" w:after="200" w:line="264" w:lineRule="auto"/>
        <w:ind w:left="720"/>
        <w:jc w:val="both"/>
      </w:pPr>
      <w:r>
        <w:t xml:space="preserve">En </w:t>
      </w:r>
      <w:r w:rsidRPr="00603026">
        <w:rPr>
          <w:b/>
        </w:rPr>
        <w:t>2004</w:t>
      </w:r>
      <w:r>
        <w:t xml:space="preserve">, </w:t>
      </w:r>
      <w:r w:rsidRPr="00603026">
        <w:rPr>
          <w:b/>
        </w:rPr>
        <w:t>CGI fusionne avec American Management System (AMS)</w:t>
      </w:r>
      <w:r>
        <w:t xml:space="preserve"> – doublant sa taille aux États-Unis et la triplant en Europe.</w:t>
      </w:r>
    </w:p>
    <w:p w14:paraId="596F1216" w14:textId="77777777" w:rsidR="00331C22" w:rsidRDefault="00331C22" w:rsidP="002314C1">
      <w:pPr>
        <w:pStyle w:val="Corpsdetexte"/>
      </w:pPr>
      <w:r>
        <w:t>Parallèlement, deux événements majeurs modifient la dynamique du secteur des TI : le « bogue de l’an 2000 » et la « bulle Internet ». Soutenue par des principes d’affaires et des valeurs solides et éthiques, CGI continue à croître de manière rentable lors de ces événements, et par la suite.</w:t>
      </w:r>
    </w:p>
    <w:p w14:paraId="1515C710" w14:textId="77777777" w:rsidR="00331C22" w:rsidRDefault="00331C22" w:rsidP="002314C1">
      <w:pPr>
        <w:pStyle w:val="Corpsdetexte"/>
      </w:pPr>
      <w:r>
        <w:t>À la fin de l’exercice financier 2006, le chiffre d’affaires annuel de CGI s’élève à 3,5 milliards $.</w:t>
      </w:r>
    </w:p>
    <w:p w14:paraId="7F8267F5" w14:textId="77777777" w:rsidR="00331C22" w:rsidRDefault="00331C22" w:rsidP="008C2425">
      <w:pPr>
        <w:pStyle w:val="Titre4"/>
      </w:pPr>
      <w:bookmarkStart w:id="11" w:name="_Toc55141146"/>
      <w:r>
        <w:t>Doubler sa taille : 2006-2016</w:t>
      </w:r>
      <w:bookmarkEnd w:id="11"/>
    </w:p>
    <w:p w14:paraId="48DB1638" w14:textId="77777777" w:rsidR="002314C1" w:rsidRPr="002314C1" w:rsidRDefault="002314C1" w:rsidP="002314C1">
      <w:pPr>
        <w:pStyle w:val="Corpsdetexte"/>
      </w:pPr>
    </w:p>
    <w:p w14:paraId="17F031B2" w14:textId="77777777" w:rsidR="00331C22" w:rsidRDefault="00331C22" w:rsidP="002314C1">
      <w:pPr>
        <w:pStyle w:val="Corpsdetexte"/>
      </w:pPr>
      <w:r>
        <w:t>Cette décennie est marquée par un engagement continu envers les principes fondamentaux qui contribuent au succès de toutes les parties prenantes de CGI et à la réalisation de son objectif stratégique qui est de doubler la taille de l’entreprise.</w:t>
      </w:r>
    </w:p>
    <w:p w14:paraId="74AF3AD9" w14:textId="77777777" w:rsidR="00331C22" w:rsidRDefault="00331C22" w:rsidP="002314C1">
      <w:pPr>
        <w:pStyle w:val="Corpsdetexte"/>
      </w:pPr>
      <w:r>
        <w:t xml:space="preserve">En </w:t>
      </w:r>
      <w:r w:rsidRPr="00802802">
        <w:rPr>
          <w:b/>
        </w:rPr>
        <w:t>2010, CGI fusionne avec Stanley Inc., et ses filiales Oberon et Techrizon</w:t>
      </w:r>
      <w:r>
        <w:t xml:space="preserve">. Cette acquisition a fait </w:t>
      </w:r>
      <w:r w:rsidRPr="00802802">
        <w:rPr>
          <w:b/>
        </w:rPr>
        <w:t>presque doubler la taille des activités de CGI aux États-Unis</w:t>
      </w:r>
      <w:r>
        <w:t>. De plus, cette combinaison de ressources et de compétences a créé davantage d’occasions de croissance sur l’important marché du gouvernement fédéral des États-Unis, particulièrement dans le secteur de la défense et du renseignement.</w:t>
      </w:r>
    </w:p>
    <w:p w14:paraId="01719816" w14:textId="77777777" w:rsidR="00331C22" w:rsidRDefault="00331C22" w:rsidP="002314C1">
      <w:pPr>
        <w:pStyle w:val="Corpsdetexte"/>
      </w:pPr>
      <w:r w:rsidRPr="00802802">
        <w:rPr>
          <w:b/>
        </w:rPr>
        <w:t>Deux ans plus tard, CGI a réalisé sa plus grande acquisition à ce jour en fusionnant avec Logica</w:t>
      </w:r>
      <w:r>
        <w:t xml:space="preserve">, une entreprise anglo-néerlandaise de services technologiques et commerciaux. L’acquisition a fait passer la taille de ses équipes de 31 000 à 68 000 membres, et a accru sa présence, ses capacités et son expertise pour servir ses clients </w:t>
      </w:r>
      <w:r>
        <w:lastRenderedPageBreak/>
        <w:t xml:space="preserve">dans les Amériques, en Europe et en Asie. Grâce à cette acquisition, </w:t>
      </w:r>
      <w:r w:rsidRPr="00802802">
        <w:rPr>
          <w:b/>
        </w:rPr>
        <w:t>CGI se classe au cinquième rang parmi les plus importantes entreprises indépendantes de services-conseils complets en TI et en management au monde</w:t>
      </w:r>
      <w:r>
        <w:t>.</w:t>
      </w:r>
    </w:p>
    <w:p w14:paraId="7DE44434" w14:textId="77777777" w:rsidR="00331C22" w:rsidRPr="00603026" w:rsidRDefault="00331C22" w:rsidP="002314C1">
      <w:pPr>
        <w:pStyle w:val="Corpsdetexte"/>
      </w:pPr>
      <w:r>
        <w:t xml:space="preserve">En </w:t>
      </w:r>
      <w:r w:rsidRPr="00802802">
        <w:rPr>
          <w:b/>
        </w:rPr>
        <w:t>2016</w:t>
      </w:r>
      <w:r>
        <w:t xml:space="preserve">, CGI a procédé à </w:t>
      </w:r>
      <w:r w:rsidRPr="00802802">
        <w:rPr>
          <w:b/>
        </w:rPr>
        <w:t>plusieurs fusions stratégique</w:t>
      </w:r>
      <w:r>
        <w:t xml:space="preserve">s : </w:t>
      </w:r>
      <w:r w:rsidRPr="00802802">
        <w:rPr>
          <w:b/>
        </w:rPr>
        <w:t>JSL</w:t>
      </w:r>
      <w:r>
        <w:t xml:space="preserve">, une entreprise de services-conseils de premier plan établie à Toronto spécialisée dans les services bancaires et le développement agile; </w:t>
      </w:r>
      <w:r w:rsidRPr="00802802">
        <w:rPr>
          <w:b/>
        </w:rPr>
        <w:t>Alcyane</w:t>
      </w:r>
      <w:r>
        <w:t xml:space="preserve">, une société française de services-conseils stratégiques également spécialisée dans le secteur bancaire, et </w:t>
      </w:r>
      <w:r w:rsidRPr="00802802">
        <w:rPr>
          <w:b/>
        </w:rPr>
        <w:t xml:space="preserve">Collaborative Consulting, </w:t>
      </w:r>
      <w:r>
        <w:t>une firme de services-conseils établie à Boston offrant des solutions numériques, principalement dans les domaines des services financiers et des sciences de la vie.</w:t>
      </w:r>
    </w:p>
    <w:p w14:paraId="39197248" w14:textId="77777777" w:rsidR="00331C22" w:rsidRDefault="00331C22" w:rsidP="008C2425">
      <w:pPr>
        <w:pStyle w:val="Titre4"/>
      </w:pPr>
      <w:bookmarkStart w:id="12" w:name="_Toc55141147"/>
      <w:r>
        <w:t>Renforcement de sa position multisectoriels mondiale : 2016- aujourd’hui</w:t>
      </w:r>
      <w:bookmarkEnd w:id="12"/>
      <w:r>
        <w:t xml:space="preserve"> </w:t>
      </w:r>
    </w:p>
    <w:p w14:paraId="20420F0C" w14:textId="77777777" w:rsidR="002314C1" w:rsidRPr="002314C1" w:rsidRDefault="002314C1" w:rsidP="002314C1">
      <w:pPr>
        <w:pStyle w:val="Corpsdetexte"/>
      </w:pPr>
    </w:p>
    <w:p w14:paraId="2147FF80" w14:textId="77777777" w:rsidR="00331C22" w:rsidRDefault="00331C22" w:rsidP="002314C1">
      <w:pPr>
        <w:pStyle w:val="Corpsdetexte"/>
      </w:pPr>
      <w:r>
        <w:t xml:space="preserve">En </w:t>
      </w:r>
      <w:r w:rsidRPr="0033327E">
        <w:rPr>
          <w:b/>
        </w:rPr>
        <w:t>2017</w:t>
      </w:r>
      <w:r>
        <w:t xml:space="preserve">, ils ont investi dans plusieurs </w:t>
      </w:r>
      <w:r w:rsidRPr="0033327E">
        <w:rPr>
          <w:b/>
        </w:rPr>
        <w:t>fusions axées sur les marchés métropolitains</w:t>
      </w:r>
      <w:r>
        <w:t xml:space="preserve">, dont quatre firmes de services-conseils stratégiques établies aux États-Unis : </w:t>
      </w:r>
      <w:r w:rsidRPr="0033327E">
        <w:rPr>
          <w:b/>
        </w:rPr>
        <w:t>CTS</w:t>
      </w:r>
      <w:r>
        <w:t xml:space="preserve"> (Birmingham, AL) et </w:t>
      </w:r>
      <w:r w:rsidRPr="0033327E">
        <w:rPr>
          <w:b/>
        </w:rPr>
        <w:t>ECS Team</w:t>
      </w:r>
      <w:r>
        <w:t xml:space="preserve"> (Denver, CO), se procurant des capacités robustes en consultation stratégique, en analyse de données et en transformation numérique, </w:t>
      </w:r>
      <w:r w:rsidRPr="0033327E">
        <w:rPr>
          <w:b/>
        </w:rPr>
        <w:t>Summa Technologies</w:t>
      </w:r>
      <w:r>
        <w:t xml:space="preserve"> (Pittsburgh, PA), offrant de l’expertise en expérience numérique et en développement agile de logiciels, et </w:t>
      </w:r>
      <w:r w:rsidRPr="0033327E">
        <w:rPr>
          <w:b/>
        </w:rPr>
        <w:t>Paragon Consulting</w:t>
      </w:r>
      <w:r>
        <w:t xml:space="preserve"> (Philadelphia, PA/New Jersey/New York), fournissant une expertise approfondie en santé et sciences de la vie ainsi qu’en transformation numérique et en intégration de systèmes. En Europe du Nord, ils ont procédé à une fusion avec </w:t>
      </w:r>
      <w:r w:rsidRPr="0033327E">
        <w:rPr>
          <w:b/>
        </w:rPr>
        <w:t>Affecto Plc</w:t>
      </w:r>
      <w:r>
        <w:t>, un fournisseur de solutions et services en intelligence d’affaires et en gestion de l’information d’entreprise établi à Helsinki en Finlande.</w:t>
      </w:r>
    </w:p>
    <w:p w14:paraId="6221978E" w14:textId="77777777" w:rsidR="00331C22" w:rsidRDefault="00331C22" w:rsidP="002314C1">
      <w:pPr>
        <w:pStyle w:val="Corpsdetexte"/>
      </w:pPr>
      <w:r>
        <w:t xml:space="preserve">En </w:t>
      </w:r>
      <w:r w:rsidRPr="0033327E">
        <w:rPr>
          <w:b/>
        </w:rPr>
        <w:t>2018</w:t>
      </w:r>
      <w:r>
        <w:t xml:space="preserve">, nous avons fusionné avec </w:t>
      </w:r>
      <w:r w:rsidRPr="0033327E">
        <w:rPr>
          <w:b/>
        </w:rPr>
        <w:t>ckc AG</w:t>
      </w:r>
      <w:r>
        <w:t>, une entreprise dont le siège social est établi en Allemagne, qui offre des services de développement et de gestion agiles de logiciels axés sur le secteur automobile.</w:t>
      </w:r>
    </w:p>
    <w:p w14:paraId="3DC01C6B" w14:textId="77777777" w:rsidR="00331C22" w:rsidRDefault="00331C22" w:rsidP="002314C1">
      <w:pPr>
        <w:pStyle w:val="Corpsdetexte"/>
      </w:pPr>
      <w:r>
        <w:t xml:space="preserve">En </w:t>
      </w:r>
      <w:r w:rsidRPr="0033327E">
        <w:rPr>
          <w:b/>
        </w:rPr>
        <w:t>2019</w:t>
      </w:r>
      <w:r>
        <w:t xml:space="preserve">, ils annoncent leur acquisition </w:t>
      </w:r>
      <w:r w:rsidRPr="0033327E">
        <w:t>d’</w:t>
      </w:r>
      <w:r w:rsidRPr="0033327E">
        <w:rPr>
          <w:b/>
        </w:rPr>
        <w:t>Acando AB</w:t>
      </w:r>
      <w:r>
        <w:t xml:space="preserve">, un leader des services en management et en TI en Europe du Nord et en Allemagne. Ils ont également réalisé les acquisitions de </w:t>
      </w:r>
      <w:r w:rsidRPr="0033327E">
        <w:rPr>
          <w:b/>
        </w:rPr>
        <w:t>SCISYS</w:t>
      </w:r>
      <w:r>
        <w:t xml:space="preserve">, un fournisseur de premier plan de services en TI au Royaume-Uni et en Allemagne, ainsi que de </w:t>
      </w:r>
      <w:r w:rsidRPr="0033327E">
        <w:rPr>
          <w:b/>
        </w:rPr>
        <w:t>Sunflower Systems</w:t>
      </w:r>
      <w:r>
        <w:t>, un chef de file dans les domaines de la gestion des actifs et des services aux États-Unis.</w:t>
      </w:r>
    </w:p>
    <w:p w14:paraId="0E0F1C0D" w14:textId="77777777" w:rsidR="00331C22" w:rsidRDefault="00331C22" w:rsidP="002314C1">
      <w:pPr>
        <w:pStyle w:val="Corpsdetexte"/>
      </w:pPr>
    </w:p>
    <w:p w14:paraId="74B3D6C4" w14:textId="77777777" w:rsidR="00331C22" w:rsidRDefault="00331C22" w:rsidP="002314C1">
      <w:pPr>
        <w:pStyle w:val="Corpsdetexte"/>
      </w:pPr>
      <w:r>
        <w:t xml:space="preserve">En </w:t>
      </w:r>
      <w:r w:rsidRPr="0033327E">
        <w:rPr>
          <w:b/>
        </w:rPr>
        <w:t>2020</w:t>
      </w:r>
      <w:r>
        <w:t xml:space="preserve">, ils ont fait l’acquisition de </w:t>
      </w:r>
      <w:r w:rsidRPr="0033327E">
        <w:rPr>
          <w:b/>
        </w:rPr>
        <w:t>Meti Logiciels et Services</w:t>
      </w:r>
      <w:r>
        <w:t xml:space="preserve">, une entreprise établie en France qui offre des solutions d’affaires intégrées ainsi que des services-conseils au secteur du commerce de détail. Ils annoncent également leur intention de se porter acquéreurs de </w:t>
      </w:r>
      <w:r w:rsidRPr="0033327E">
        <w:rPr>
          <w:b/>
        </w:rPr>
        <w:t>TeraThink</w:t>
      </w:r>
      <w:r>
        <w:t xml:space="preserve">, une firme de premier plan de services-conseils en technologie de l’information et en management. Cette organisation offre des services de transformation </w:t>
      </w:r>
      <w:r>
        <w:lastRenderedPageBreak/>
        <w:t>numérique, de finances d’entreprise, de gestion des risques et d’analyse de données au gouvernement fédéral américain.</w:t>
      </w:r>
    </w:p>
    <w:p w14:paraId="32431850" w14:textId="77777777" w:rsidR="00331C22" w:rsidRDefault="00331C22" w:rsidP="002314C1">
      <w:pPr>
        <w:pStyle w:val="Corpsdetexte"/>
      </w:pPr>
      <w:r>
        <w:t xml:space="preserve">La combinaison de toutes ces fusions et acquisitions leur a permis </w:t>
      </w:r>
      <w:r w:rsidRPr="0033327E">
        <w:rPr>
          <w:b/>
        </w:rPr>
        <w:t>d’accroître la taille de l’équipe mondiale de CGI à 78</w:t>
      </w:r>
      <w:r w:rsidRPr="0033327E">
        <w:rPr>
          <w:rFonts w:ascii="Times New Roman" w:hAnsi="Times New Roman"/>
          <w:b/>
        </w:rPr>
        <w:t> </w:t>
      </w:r>
      <w:r w:rsidRPr="0033327E">
        <w:rPr>
          <w:b/>
        </w:rPr>
        <w:t>000 membres</w:t>
      </w:r>
      <w:r>
        <w:t>.</w:t>
      </w:r>
    </w:p>
    <w:p w14:paraId="53087952" w14:textId="77777777" w:rsidR="00331C22" w:rsidRDefault="00331C22" w:rsidP="002314C1">
      <w:pPr>
        <w:pStyle w:val="Corpsdetexte"/>
      </w:pPr>
    </w:p>
    <w:p w14:paraId="07232AD7" w14:textId="77777777" w:rsidR="00331C22" w:rsidRDefault="00331C22" w:rsidP="002314C1">
      <w:pPr>
        <w:pStyle w:val="Corpsdetexte"/>
      </w:pPr>
      <w:r>
        <w:t xml:space="preserve">Également en 2020, en réponse à la </w:t>
      </w:r>
      <w:r w:rsidRPr="00202F08">
        <w:rPr>
          <w:b/>
        </w:rPr>
        <w:t>pandémie de COVID-19</w:t>
      </w:r>
      <w:r>
        <w:t xml:space="preserve"> et reconnaissant la nécessité pour ses clients d’assurer la continuité d’exploitation de leurs systèmes essentiels, l’entreprise s’est rapidement mobilisée pour protéger les principaux systèmes de paie, d’assurance et financiers, les capacités des centres d’appels et l’ensemble des chaînes d’approvisionnement technologique. Pour aider ses clients à composer à court, à moyen et à long terme avec les impacts résultant de la pandémie, ils ont également développé un cadre de gestion qui prévoit des perspectives et des services pour les aider à aborder l’avenir. Ces phases sont appelées Répondre. Rebondir. Réinventer.</w:t>
      </w:r>
    </w:p>
    <w:p w14:paraId="6B2F2ABB" w14:textId="77777777" w:rsidR="00331C22" w:rsidRDefault="00331C22" w:rsidP="002314C1">
      <w:pPr>
        <w:pStyle w:val="Corpsdetexte"/>
      </w:pPr>
      <w:r w:rsidRPr="00202F08">
        <w:rPr>
          <w:b/>
        </w:rPr>
        <w:t>Aujourd’hui</w:t>
      </w:r>
      <w:r>
        <w:t>, forte d’une présence dans de centaines d’emplacements partout dans le monde, d’une solide expertise sectorielle et d’un éventail complet de services en technologie de l’information (TI), CGI est en mesure de répondre aux besoins d’affaires de ses clients partout, en tout temps. CGI est toujours déterminée à être reconnue par ses clients, ses membres et ses actionnaires comme un leader de classe mondiale qui offre une gamme complète de services-conseils en TI et en management. Tout en restant fidèle à sa Constitution, CGI continue à s’adapter pour mieux tenir compte des changements du marché des TI, répondre aux exigences commerciales de ses clients à l’échelle locale et mondiale, et satisfaire les attentes de ses membres et de ses actionnaires.</w:t>
      </w:r>
    </w:p>
    <w:p w14:paraId="0B8743B8" w14:textId="77777777" w:rsidR="00331C22" w:rsidRPr="00B11609" w:rsidRDefault="00331C22" w:rsidP="002314C1">
      <w:pPr>
        <w:pStyle w:val="Corpsdetexte"/>
        <w:rPr>
          <w:szCs w:val="23"/>
        </w:rPr>
      </w:pPr>
      <w:r w:rsidRPr="00B11609">
        <w:rPr>
          <w:szCs w:val="23"/>
        </w:rPr>
        <w:t>CGI fournit des services pour de nombreuses grandes entreprises de secteurs variés, ainsi qu’à des gouvernements. Voici un échantillon représentatif des clients de la société :</w:t>
      </w:r>
    </w:p>
    <w:p w14:paraId="5F3DA004" w14:textId="77777777" w:rsidR="00331C22" w:rsidRDefault="00331C22" w:rsidP="00331C22">
      <w:pPr>
        <w:keepNext/>
      </w:pPr>
      <w:r w:rsidRPr="00B11609">
        <w:rPr>
          <w:noProof/>
          <w:lang w:val="fr-FR" w:eastAsia="fr-FR"/>
        </w:rPr>
        <w:drawing>
          <wp:inline distT="0" distB="0" distL="0" distR="0" wp14:anchorId="64021C9A" wp14:editId="40103AC1">
            <wp:extent cx="6188409" cy="1839432"/>
            <wp:effectExtent l="0" t="0" r="3175"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4913" cy="1847310"/>
                    </a:xfrm>
                    <a:prstGeom prst="rect">
                      <a:avLst/>
                    </a:prstGeom>
                    <a:noFill/>
                    <a:ln>
                      <a:noFill/>
                    </a:ln>
                  </pic:spPr>
                </pic:pic>
              </a:graphicData>
            </a:graphic>
          </wp:inline>
        </w:drawing>
      </w:r>
    </w:p>
    <w:p w14:paraId="5A309FCE" w14:textId="3F336C9D" w:rsidR="00331C22" w:rsidRDefault="00331C22" w:rsidP="00331C22">
      <w:pPr>
        <w:pStyle w:val="Lgende"/>
        <w:jc w:val="center"/>
      </w:pPr>
      <w:r>
        <w:t xml:space="preserve">Figure </w:t>
      </w:r>
      <w:fldSimple w:instr=" SEQ Figure \* ARABIC ">
        <w:r w:rsidR="00FF4977">
          <w:rPr>
            <w:noProof/>
          </w:rPr>
          <w:t>1</w:t>
        </w:r>
      </w:fldSimple>
      <w:r>
        <w:t xml:space="preserve">  : Grands clients de CGI par secteur</w:t>
      </w:r>
    </w:p>
    <w:p w14:paraId="166F8053" w14:textId="77777777" w:rsidR="00331C22" w:rsidRDefault="00331C22" w:rsidP="00331C22">
      <w:pPr>
        <w:keepNext/>
      </w:pPr>
      <w:r w:rsidRPr="00B11609">
        <w:rPr>
          <w:noProof/>
          <w:lang w:val="fr-FR" w:eastAsia="fr-FR"/>
        </w:rPr>
        <w:lastRenderedPageBreak/>
        <w:drawing>
          <wp:inline distT="0" distB="0" distL="0" distR="0" wp14:anchorId="49AACCCA" wp14:editId="387F3095">
            <wp:extent cx="6026767" cy="2073349"/>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4966" cy="2079610"/>
                    </a:xfrm>
                    <a:prstGeom prst="rect">
                      <a:avLst/>
                    </a:prstGeom>
                    <a:noFill/>
                    <a:ln>
                      <a:noFill/>
                    </a:ln>
                  </pic:spPr>
                </pic:pic>
              </a:graphicData>
            </a:graphic>
          </wp:inline>
        </w:drawing>
      </w:r>
    </w:p>
    <w:p w14:paraId="4E9AA580" w14:textId="25498091" w:rsidR="00331C22" w:rsidRDefault="00331C22" w:rsidP="00331C22">
      <w:pPr>
        <w:pStyle w:val="Lgende"/>
        <w:jc w:val="center"/>
      </w:pPr>
      <w:r>
        <w:t xml:space="preserve">Figure </w:t>
      </w:r>
      <w:fldSimple w:instr=" SEQ Figure \* ARABIC ">
        <w:r w:rsidR="00FF4977">
          <w:rPr>
            <w:noProof/>
          </w:rPr>
          <w:t>2</w:t>
        </w:r>
      </w:fldSimple>
      <w:r>
        <w:t xml:space="preserve"> : Grands clients de </w:t>
      </w:r>
      <w:r>
        <w:rPr>
          <w:noProof/>
        </w:rPr>
        <w:t xml:space="preserve"> CGI par secteur 2</w:t>
      </w:r>
    </w:p>
    <w:p w14:paraId="1DCC05EE" w14:textId="77777777" w:rsidR="00331C22" w:rsidRPr="00802802" w:rsidRDefault="00331C22" w:rsidP="00331C22"/>
    <w:p w14:paraId="370C3A8D" w14:textId="77777777" w:rsidR="00331C22" w:rsidRDefault="000D507A" w:rsidP="008C2425">
      <w:pPr>
        <w:pStyle w:val="Titre3"/>
      </w:pPr>
      <w:bookmarkStart w:id="13" w:name="_Toc55141148"/>
      <w:r>
        <w:t>L’</w:t>
      </w:r>
      <w:r w:rsidR="00331C22">
        <w:t>Organisation globale</w:t>
      </w:r>
      <w:bookmarkEnd w:id="13"/>
    </w:p>
    <w:p w14:paraId="6B2F0AD0" w14:textId="77777777" w:rsidR="002314C1" w:rsidRPr="002314C1" w:rsidRDefault="002314C1" w:rsidP="002314C1">
      <w:pPr>
        <w:pStyle w:val="Corpsdetexte"/>
      </w:pPr>
    </w:p>
    <w:p w14:paraId="06BEB45E" w14:textId="77777777" w:rsidR="00331C22" w:rsidRDefault="00331C22" w:rsidP="002314C1">
      <w:pPr>
        <w:pStyle w:val="Corpsdetexte"/>
      </w:pPr>
      <w:r>
        <w:t>Afin de satisfaire au mieux ses clients dans les différents pays et secteurs d’activités où elle est implantée, CGI se divise en plusieurs SBU (Strategic Business Unit) à travers le monde :</w:t>
      </w:r>
    </w:p>
    <w:p w14:paraId="5D1A35B7" w14:textId="77777777" w:rsidR="00331C22" w:rsidRDefault="00331C22" w:rsidP="00C01219">
      <w:pPr>
        <w:pStyle w:val="Corpsdetexte"/>
        <w:numPr>
          <w:ilvl w:val="0"/>
          <w:numId w:val="5"/>
        </w:numPr>
      </w:pPr>
      <w:r>
        <w:t>Asie-Pacifique GD CoE</w:t>
      </w:r>
      <w:r w:rsidR="00825765">
        <w:t xml:space="preserve"> </w:t>
      </w:r>
    </w:p>
    <w:p w14:paraId="518B96D4" w14:textId="77777777" w:rsidR="00331C22" w:rsidRDefault="00331C22" w:rsidP="00C01219">
      <w:pPr>
        <w:pStyle w:val="Corpsdetexte"/>
        <w:numPr>
          <w:ilvl w:val="0"/>
          <w:numId w:val="5"/>
        </w:numPr>
      </w:pPr>
      <w:r>
        <w:t>Australie</w:t>
      </w:r>
    </w:p>
    <w:p w14:paraId="73262BB0" w14:textId="77777777" w:rsidR="00331C22" w:rsidRDefault="00331C22" w:rsidP="00C01219">
      <w:pPr>
        <w:pStyle w:val="Corpsdetexte"/>
        <w:numPr>
          <w:ilvl w:val="0"/>
          <w:numId w:val="5"/>
        </w:numPr>
      </w:pPr>
      <w:r>
        <w:t>Canada</w:t>
      </w:r>
    </w:p>
    <w:p w14:paraId="1A66F5A0" w14:textId="77777777" w:rsidR="00331C22" w:rsidRDefault="00331C22" w:rsidP="00C01219">
      <w:pPr>
        <w:pStyle w:val="Corpsdetexte"/>
        <w:numPr>
          <w:ilvl w:val="0"/>
          <w:numId w:val="5"/>
        </w:numPr>
      </w:pPr>
      <w:r>
        <w:t>Centre et est de l’Europe</w:t>
      </w:r>
    </w:p>
    <w:p w14:paraId="7AE9CA2C" w14:textId="77777777" w:rsidR="00331C22" w:rsidRDefault="00331C22" w:rsidP="00C01219">
      <w:pPr>
        <w:pStyle w:val="Corpsdetexte"/>
        <w:numPr>
          <w:ilvl w:val="0"/>
          <w:numId w:val="5"/>
        </w:numPr>
      </w:pPr>
      <w:r>
        <w:t>CGI Federal</w:t>
      </w:r>
    </w:p>
    <w:p w14:paraId="75FDEC06" w14:textId="77777777" w:rsidR="00331C22" w:rsidRDefault="00331C22" w:rsidP="00C01219">
      <w:pPr>
        <w:pStyle w:val="Corpsdetexte"/>
        <w:numPr>
          <w:ilvl w:val="0"/>
          <w:numId w:val="5"/>
        </w:numPr>
      </w:pPr>
      <w:r>
        <w:t>États-Unis CSG</w:t>
      </w:r>
    </w:p>
    <w:p w14:paraId="29548DB4" w14:textId="77777777" w:rsidR="00331C22" w:rsidRDefault="00331C22" w:rsidP="00C01219">
      <w:pPr>
        <w:pStyle w:val="Corpsdetexte"/>
        <w:numPr>
          <w:ilvl w:val="0"/>
          <w:numId w:val="5"/>
        </w:numPr>
      </w:pPr>
      <w:r>
        <w:t>Europe du Nord</w:t>
      </w:r>
    </w:p>
    <w:p w14:paraId="2BCCFF0B" w14:textId="77777777" w:rsidR="00331C22" w:rsidRDefault="00331C22" w:rsidP="00C01219">
      <w:pPr>
        <w:pStyle w:val="Corpsdetexte"/>
        <w:numPr>
          <w:ilvl w:val="0"/>
          <w:numId w:val="5"/>
        </w:numPr>
      </w:pPr>
      <w:r>
        <w:t>Europe de l’Ouest et du Sud</w:t>
      </w:r>
    </w:p>
    <w:p w14:paraId="72611BDD" w14:textId="77777777" w:rsidR="00331C22" w:rsidRDefault="0062532B" w:rsidP="00C01219">
      <w:pPr>
        <w:pStyle w:val="Corpsdetexte"/>
        <w:numPr>
          <w:ilvl w:val="0"/>
          <w:numId w:val="5"/>
        </w:numPr>
      </w:pPr>
      <w:r>
        <w:t>Royaume-Uni</w:t>
      </w:r>
    </w:p>
    <w:p w14:paraId="1276E972" w14:textId="77777777" w:rsidR="0062532B" w:rsidRDefault="0062532B" w:rsidP="0062532B">
      <w:pPr>
        <w:pStyle w:val="Corpsdetexte"/>
      </w:pPr>
    </w:p>
    <w:p w14:paraId="76E66D23" w14:textId="77777777" w:rsidR="00331C22" w:rsidRDefault="0062532B" w:rsidP="00CF268C">
      <w:pPr>
        <w:pStyle w:val="Titre2"/>
      </w:pPr>
      <w:bookmarkStart w:id="14" w:name="_Toc55141149"/>
      <w:r>
        <w:t>La SBU Europe d</w:t>
      </w:r>
      <w:r w:rsidR="00334329">
        <w:t xml:space="preserve">e L’ouest </w:t>
      </w:r>
      <w:r>
        <w:t>e</w:t>
      </w:r>
      <w:r w:rsidR="00334329">
        <w:t xml:space="preserve">t </w:t>
      </w:r>
      <w:r>
        <w:t>d</w:t>
      </w:r>
      <w:r w:rsidR="00334329">
        <w:t>u Sud</w:t>
      </w:r>
      <w:bookmarkEnd w:id="14"/>
    </w:p>
    <w:p w14:paraId="00F5D6CC" w14:textId="77777777" w:rsidR="00331C22" w:rsidRDefault="00331C22" w:rsidP="002314C1">
      <w:pPr>
        <w:pStyle w:val="Corpsdetexte"/>
      </w:pPr>
      <w:r>
        <w:t>Nous nous focaliserons sur la SBU Europe de l’Ouest et du Sud aussi appelée Western and Southern Europe (WSE) dont voici une représentation géographique :</w:t>
      </w:r>
    </w:p>
    <w:p w14:paraId="723E05FB" w14:textId="77777777" w:rsidR="00331C22" w:rsidRDefault="00331C22" w:rsidP="00331C22">
      <w:pPr>
        <w:keepNext/>
      </w:pPr>
      <w:r w:rsidRPr="00883ABD">
        <w:rPr>
          <w:noProof/>
          <w:lang w:val="fr-FR" w:eastAsia="fr-FR"/>
        </w:rPr>
        <w:lastRenderedPageBreak/>
        <w:drawing>
          <wp:inline distT="0" distB="0" distL="0" distR="0" wp14:anchorId="02779DBF" wp14:editId="41EB6527">
            <wp:extent cx="5274310" cy="2159993"/>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159993"/>
                    </a:xfrm>
                    <a:prstGeom prst="rect">
                      <a:avLst/>
                    </a:prstGeom>
                    <a:noFill/>
                    <a:ln>
                      <a:noFill/>
                    </a:ln>
                  </pic:spPr>
                </pic:pic>
              </a:graphicData>
            </a:graphic>
          </wp:inline>
        </w:drawing>
      </w:r>
    </w:p>
    <w:p w14:paraId="50785F07" w14:textId="6357414F" w:rsidR="00331C22" w:rsidRDefault="00331C22" w:rsidP="00331C22">
      <w:pPr>
        <w:pStyle w:val="Lgende"/>
        <w:jc w:val="center"/>
      </w:pPr>
      <w:r>
        <w:t xml:space="preserve">Figure </w:t>
      </w:r>
      <w:fldSimple w:instr=" SEQ Figure \* ARABIC ">
        <w:r w:rsidR="00FF4977">
          <w:rPr>
            <w:noProof/>
          </w:rPr>
          <w:t>3</w:t>
        </w:r>
      </w:fldSimple>
      <w:r>
        <w:t xml:space="preserve"> : Situation géographique SBU WSE</w:t>
      </w:r>
    </w:p>
    <w:p w14:paraId="34E263B0" w14:textId="77777777" w:rsidR="009D77A5" w:rsidRDefault="009D77A5" w:rsidP="002314C1">
      <w:pPr>
        <w:pStyle w:val="Corpsdetexte"/>
      </w:pPr>
    </w:p>
    <w:p w14:paraId="6C17301A" w14:textId="77777777" w:rsidR="00331C22" w:rsidRDefault="00331C22" w:rsidP="002314C1">
      <w:pPr>
        <w:pStyle w:val="Corpsdetexte"/>
      </w:pPr>
      <w:r w:rsidRPr="00883ABD">
        <w:t>La SBU Ouest et sud de l’Europe est présente en Belgique, en Espagne, en France, en Italie, au Luxembourg, au Portugal et en Roumanie. Elle inclue également le Brésil et le Maroc malgré leur éloignement géographique. Elle comporte 15 000 employés.</w:t>
      </w:r>
      <w:r>
        <w:t xml:space="preserve"> Elle est dirigée par Laurent Gerin.</w:t>
      </w:r>
    </w:p>
    <w:p w14:paraId="509D3521" w14:textId="77777777" w:rsidR="00331C22" w:rsidRDefault="00331C22" w:rsidP="002314C1">
      <w:pPr>
        <w:pStyle w:val="Corpsdetexte"/>
      </w:pPr>
      <w:r>
        <w:t>Cette SBU est elle-même subdivisée en plusieurs BU (Business Unit) dont voici la représentation organisationnelle :</w:t>
      </w:r>
    </w:p>
    <w:p w14:paraId="3A0C0B2E" w14:textId="77777777" w:rsidR="00331C22" w:rsidRDefault="00331C22" w:rsidP="00331C22">
      <w:pPr>
        <w:keepNext/>
      </w:pPr>
      <w:r>
        <w:rPr>
          <w:noProof/>
          <w:lang w:val="fr-FR" w:eastAsia="fr-FR"/>
        </w:rPr>
        <w:drawing>
          <wp:inline distT="0" distB="0" distL="0" distR="0" wp14:anchorId="7E946EEB" wp14:editId="1F7037D7">
            <wp:extent cx="5274310" cy="322453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24530"/>
                    </a:xfrm>
                    <a:prstGeom prst="rect">
                      <a:avLst/>
                    </a:prstGeom>
                  </pic:spPr>
                </pic:pic>
              </a:graphicData>
            </a:graphic>
          </wp:inline>
        </w:drawing>
      </w:r>
    </w:p>
    <w:p w14:paraId="7B15B588" w14:textId="77777777" w:rsidR="00331C22" w:rsidRPr="001C0CBD" w:rsidRDefault="00331C22" w:rsidP="00331C22">
      <w:pPr>
        <w:pStyle w:val="Lgende"/>
        <w:jc w:val="center"/>
      </w:pPr>
      <w:r>
        <w:t xml:space="preserve">Organigramme </w:t>
      </w:r>
      <w:fldSimple w:instr=" SEQ Organigramme \* ARABIC ">
        <w:r>
          <w:rPr>
            <w:noProof/>
          </w:rPr>
          <w:t>1</w:t>
        </w:r>
      </w:fldSimple>
      <w:r>
        <w:t xml:space="preserve"> : SBU Europe de l’Ouest et du Sud</w:t>
      </w:r>
    </w:p>
    <w:p w14:paraId="0AE209BC" w14:textId="77777777" w:rsidR="002314C1" w:rsidRDefault="00331C22" w:rsidP="002314C1">
      <w:pPr>
        <w:pStyle w:val="Corpsdetexte"/>
      </w:pPr>
      <w:r>
        <w:t>Ma BU d’appartenance est France Grand Ouest (GO) que je vais présenter rapidement.</w:t>
      </w:r>
    </w:p>
    <w:p w14:paraId="1C9C375B" w14:textId="77777777" w:rsidR="002314C1" w:rsidRDefault="002314C1" w:rsidP="002314C1">
      <w:pPr>
        <w:pStyle w:val="Corpsdetexte"/>
      </w:pPr>
      <w:r>
        <w:br w:type="page"/>
      </w:r>
    </w:p>
    <w:p w14:paraId="30047188" w14:textId="77777777" w:rsidR="00331C22" w:rsidRDefault="00331C22" w:rsidP="00CF268C">
      <w:pPr>
        <w:pStyle w:val="Titre2"/>
      </w:pPr>
      <w:bookmarkStart w:id="15" w:name="_Toc55141150"/>
      <w:r>
        <w:lastRenderedPageBreak/>
        <w:t xml:space="preserve">France </w:t>
      </w:r>
      <w:r w:rsidR="00825765">
        <w:t xml:space="preserve">Grand Ouest </w:t>
      </w:r>
      <w:r>
        <w:t>(GO)</w:t>
      </w:r>
      <w:bookmarkEnd w:id="15"/>
    </w:p>
    <w:p w14:paraId="35842F38" w14:textId="77777777" w:rsidR="00331C22" w:rsidRDefault="00331C22" w:rsidP="002314C1">
      <w:pPr>
        <w:pStyle w:val="Corpsdetexte"/>
      </w:pPr>
      <w:r w:rsidRPr="009F60C9">
        <w:t xml:space="preserve">La BU </w:t>
      </w:r>
      <w:r>
        <w:t xml:space="preserve">France </w:t>
      </w:r>
      <w:r w:rsidRPr="009F60C9">
        <w:t xml:space="preserve">Grand Ouest réunit 1 600 membres intervenant pour </w:t>
      </w:r>
      <w:r>
        <w:t>les</w:t>
      </w:r>
      <w:r w:rsidRPr="009F60C9">
        <w:t xml:space="preserve"> clients de tous les secteurs d'activité sur les régions Languedoc-Roussillon, Midi-Pyrénées, Aquitaine, Poitou-Charentes, Pays-de-la-Loire, Bretagne et Centre.</w:t>
      </w:r>
      <w:r>
        <w:t xml:space="preserve"> Elle est dirigé par Gilles Le Franc.</w:t>
      </w:r>
    </w:p>
    <w:p w14:paraId="2B1455C1" w14:textId="77777777" w:rsidR="00331C22" w:rsidRDefault="00331C22" w:rsidP="00331C22">
      <w:pPr>
        <w:keepNext/>
      </w:pPr>
      <w:r>
        <w:rPr>
          <w:noProof/>
          <w:lang w:val="fr-FR" w:eastAsia="fr-FR"/>
        </w:rPr>
        <w:drawing>
          <wp:inline distT="0" distB="0" distL="0" distR="0" wp14:anchorId="2F1B005C" wp14:editId="39E98750">
            <wp:extent cx="6071191" cy="3276075"/>
            <wp:effectExtent l="0" t="0" r="635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84552" cy="3283285"/>
                    </a:xfrm>
                    <a:prstGeom prst="rect">
                      <a:avLst/>
                    </a:prstGeom>
                  </pic:spPr>
                </pic:pic>
              </a:graphicData>
            </a:graphic>
          </wp:inline>
        </w:drawing>
      </w:r>
    </w:p>
    <w:p w14:paraId="462AA1DB" w14:textId="77777777" w:rsidR="009D77A5" w:rsidRPr="009D77A5" w:rsidRDefault="00331C22" w:rsidP="009D77A5">
      <w:pPr>
        <w:pStyle w:val="Lgende"/>
        <w:jc w:val="center"/>
      </w:pPr>
      <w:r>
        <w:t xml:space="preserve">Organigramme </w:t>
      </w:r>
      <w:fldSimple w:instr=" SEQ Organigramme \* ARABIC ">
        <w:r w:rsidR="009D77A5">
          <w:rPr>
            <w:noProof/>
          </w:rPr>
          <w:t>2</w:t>
        </w:r>
      </w:fldSimple>
      <w:r>
        <w:t xml:space="preserve"> : France Grand Ouest</w:t>
      </w:r>
    </w:p>
    <w:p w14:paraId="6C90391B" w14:textId="77777777" w:rsidR="00331C22" w:rsidRDefault="00331C22" w:rsidP="008C2425">
      <w:pPr>
        <w:pStyle w:val="Titre3"/>
        <w:numPr>
          <w:ilvl w:val="0"/>
          <w:numId w:val="13"/>
        </w:numPr>
      </w:pPr>
      <w:bookmarkStart w:id="16" w:name="_Toc55141151"/>
      <w:r>
        <w:t>Organisation</w:t>
      </w:r>
      <w:r w:rsidR="009D77A5">
        <w:t xml:space="preserve"> géographique</w:t>
      </w:r>
      <w:r w:rsidR="00C83C93">
        <w:t xml:space="preserve"> et stratégique</w:t>
      </w:r>
      <w:bookmarkEnd w:id="16"/>
    </w:p>
    <w:p w14:paraId="73EBA5E2" w14:textId="77777777" w:rsidR="00331C22" w:rsidRDefault="00331C22" w:rsidP="002314C1">
      <w:pPr>
        <w:pStyle w:val="Corpsdetexte"/>
      </w:pPr>
      <w:r>
        <w:t>Cette BU regroupe 8 agences, qui sont regroupées en 4 « Metro Markets » (modèle secteur qui désigne le périmètre de clientèle. En région, il est aligné sur la géographie/les agences, puis sur des clients ou de la recherche de clientèle) : Nantes, Centre-Ouest, Rennes et Bordeaux (qui est lui-même répartis en 2 secteurs : Bordeaux et Bordeaux-LBP.</w:t>
      </w:r>
    </w:p>
    <w:p w14:paraId="3247D0A7" w14:textId="77777777" w:rsidR="00331C22" w:rsidRDefault="00331C22" w:rsidP="00331C22">
      <w:pPr>
        <w:keepNext/>
      </w:pPr>
      <w:r>
        <w:rPr>
          <w:noProof/>
          <w:lang w:val="fr-FR" w:eastAsia="fr-FR"/>
        </w:rPr>
        <w:lastRenderedPageBreak/>
        <w:drawing>
          <wp:inline distT="0" distB="0" distL="0" distR="0" wp14:anchorId="4EF8E340" wp14:editId="3D32EA43">
            <wp:extent cx="5274310" cy="342900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429000"/>
                    </a:xfrm>
                    <a:prstGeom prst="rect">
                      <a:avLst/>
                    </a:prstGeom>
                  </pic:spPr>
                </pic:pic>
              </a:graphicData>
            </a:graphic>
          </wp:inline>
        </w:drawing>
      </w:r>
    </w:p>
    <w:p w14:paraId="081C72C2" w14:textId="7312CDC3" w:rsidR="00331C22" w:rsidRDefault="00331C22" w:rsidP="00331C22">
      <w:pPr>
        <w:pStyle w:val="Lgende"/>
        <w:jc w:val="center"/>
      </w:pPr>
      <w:r>
        <w:t xml:space="preserve">Figure </w:t>
      </w:r>
      <w:fldSimple w:instr=" SEQ Figure \* ARABIC ">
        <w:r w:rsidR="00FF4977">
          <w:rPr>
            <w:noProof/>
          </w:rPr>
          <w:t>4</w:t>
        </w:r>
      </w:fldSimple>
      <w:r>
        <w:t xml:space="preserve"> : </w:t>
      </w:r>
      <w:r w:rsidR="009D77A5">
        <w:t xml:space="preserve">Cartographie des </w:t>
      </w:r>
      <w:r>
        <w:t>Metro-Markets et secteurs de France Grand-Ouest</w:t>
      </w:r>
    </w:p>
    <w:p w14:paraId="466B3905" w14:textId="77777777" w:rsidR="009D77A5" w:rsidRPr="009D77A5" w:rsidRDefault="009D77A5" w:rsidP="009D77A5"/>
    <w:p w14:paraId="1A7745AB" w14:textId="77777777" w:rsidR="00331C22" w:rsidRDefault="00331C22" w:rsidP="002314C1">
      <w:pPr>
        <w:pStyle w:val="Corpsdetexte"/>
      </w:pPr>
      <w:r>
        <w:t>Mon agence d’accueil se trouve à Bordeaux, au Haillan, et j’ai été affecté au secteur Bordeaux-LBP (Bordeaux-La Banque Postale) spécialisée dans les services financiers.</w:t>
      </w:r>
    </w:p>
    <w:p w14:paraId="6CB86438" w14:textId="77777777" w:rsidR="00756E5D" w:rsidRDefault="00756E5D" w:rsidP="002314C1">
      <w:pPr>
        <w:pStyle w:val="Corpsdetexte"/>
      </w:pPr>
    </w:p>
    <w:p w14:paraId="78E9B3E6" w14:textId="77777777" w:rsidR="00331C22" w:rsidRDefault="00331C22" w:rsidP="00CF268C">
      <w:pPr>
        <w:pStyle w:val="Titre2"/>
      </w:pPr>
      <w:bookmarkStart w:id="17" w:name="_Toc55141152"/>
      <w:r>
        <w:t>Agence de Bordeaux : CGI Bordeaux-LBP</w:t>
      </w:r>
      <w:bookmarkEnd w:id="17"/>
    </w:p>
    <w:p w14:paraId="38A76CA0" w14:textId="77777777" w:rsidR="00331C22" w:rsidRDefault="00331C22" w:rsidP="002314C1">
      <w:pPr>
        <w:pStyle w:val="Corpsdetexte"/>
      </w:pPr>
      <w:r>
        <w:t>CGI Bordeaux-LBP est un secteur à part entière qui regroup</w:t>
      </w:r>
      <w:r w:rsidR="002314C1">
        <w:t>e</w:t>
      </w:r>
      <w:r>
        <w:t xml:space="preserve"> tous les projets assurés par CGI pour le compte de La Banque Postale, il </w:t>
      </w:r>
      <w:r w:rsidR="002314C1">
        <w:t>fédéralise</w:t>
      </w:r>
      <w:r>
        <w:t xml:space="preserve"> plusieurs Centre de Services dédiés aux solutions de la LBP, contient 253 membres et est dirigé par Isabelle Maréchal.</w:t>
      </w:r>
    </w:p>
    <w:p w14:paraId="09FF0986" w14:textId="77777777" w:rsidR="00331C22" w:rsidRDefault="001311C9" w:rsidP="00331C22">
      <w:pPr>
        <w:keepNext/>
      </w:pPr>
      <w:r>
        <w:rPr>
          <w:noProof/>
          <w:lang w:val="fr-FR" w:eastAsia="fr-FR"/>
        </w:rPr>
        <w:lastRenderedPageBreak/>
        <w:drawing>
          <wp:inline distT="0" distB="0" distL="0" distR="0" wp14:anchorId="6551E846" wp14:editId="1248C0C4">
            <wp:extent cx="6083057" cy="32429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93956" cy="3248740"/>
                    </a:xfrm>
                    <a:prstGeom prst="rect">
                      <a:avLst/>
                    </a:prstGeom>
                  </pic:spPr>
                </pic:pic>
              </a:graphicData>
            </a:graphic>
          </wp:inline>
        </w:drawing>
      </w:r>
    </w:p>
    <w:p w14:paraId="181D1387" w14:textId="77777777" w:rsidR="00331C22" w:rsidRDefault="00331C22" w:rsidP="00331C22">
      <w:pPr>
        <w:pStyle w:val="Lgende"/>
        <w:jc w:val="center"/>
      </w:pPr>
      <w:r>
        <w:t xml:space="preserve">Organigramme </w:t>
      </w:r>
      <w:fldSimple w:instr=" SEQ Organigramme \* ARABIC ">
        <w:r>
          <w:rPr>
            <w:noProof/>
          </w:rPr>
          <w:t>3</w:t>
        </w:r>
      </w:fldSimple>
      <w:r>
        <w:t xml:space="preserve"> : Secteur Bordeaux-LBP</w:t>
      </w:r>
    </w:p>
    <w:p w14:paraId="2E82DE36" w14:textId="77777777" w:rsidR="002314C1" w:rsidRDefault="002314C1" w:rsidP="002314C1">
      <w:pPr>
        <w:pStyle w:val="Corpsdetexte"/>
      </w:pPr>
    </w:p>
    <w:p w14:paraId="6D9391FC" w14:textId="77777777" w:rsidR="00331C22" w:rsidRDefault="002314C1" w:rsidP="002314C1">
      <w:pPr>
        <w:pStyle w:val="Corpsdetexte"/>
      </w:pPr>
      <w:r>
        <w:t>Cependant, b</w:t>
      </w:r>
      <w:r w:rsidR="00331C22">
        <w:t>ien que ce secteur regroupe tous les projets en relation avec la LBP, il comprend également un projet un peu à part qui n’a aucun lien avec celle-ci, ce projet, c’est celui dans lequel j’ai été affecté, il est sous la direction de Philippe Anselmetti, directeur de projets LBP, raison pour laquelle il est considéré dans le secteur Bordeaux-LBP</w:t>
      </w:r>
      <w:r w:rsidR="001311C9">
        <w:t xml:space="preserve"> dans la verticale Régalien &amp; Support dirigée Vincent Mercier</w:t>
      </w:r>
      <w:r w:rsidR="00331C22">
        <w:t>.</w:t>
      </w:r>
    </w:p>
    <w:p w14:paraId="51545E9E" w14:textId="77777777" w:rsidR="00530F54" w:rsidRDefault="00530F54" w:rsidP="002314C1">
      <w:pPr>
        <w:pStyle w:val="Corpsdetexte"/>
      </w:pPr>
    </w:p>
    <w:p w14:paraId="2CBEA6CC" w14:textId="77777777" w:rsidR="00F021FF" w:rsidRDefault="0067326D" w:rsidP="00F021FF">
      <w:pPr>
        <w:pStyle w:val="Titre2"/>
      </w:pPr>
      <w:bookmarkStart w:id="18" w:name="_Toc55141153"/>
      <w:r w:rsidRPr="0067326D">
        <w:t xml:space="preserve">Le projet de </w:t>
      </w:r>
      <w:r w:rsidR="002A3CA4">
        <w:t>Tierce Maintenance A</w:t>
      </w:r>
      <w:r w:rsidRPr="0067326D">
        <w:t>pplicative (</w:t>
      </w:r>
      <w:r w:rsidR="002A3CA4">
        <w:t>TMA</w:t>
      </w:r>
      <w:r w:rsidRPr="0067326D">
        <w:t xml:space="preserve">) </w:t>
      </w:r>
      <w:r w:rsidR="002A3CA4">
        <w:t>META</w:t>
      </w:r>
      <w:r w:rsidRPr="0067326D">
        <w:t xml:space="preserve">4 </w:t>
      </w:r>
      <w:r w:rsidR="00CF268C">
        <w:t>PeopleN</w:t>
      </w:r>
      <w:r w:rsidR="00CF268C" w:rsidRPr="0067326D">
        <w:t>et</w:t>
      </w:r>
      <w:bookmarkEnd w:id="18"/>
      <w:r w:rsidRPr="0067326D">
        <w:t xml:space="preserve"> </w:t>
      </w:r>
    </w:p>
    <w:p w14:paraId="291199F5" w14:textId="77777777" w:rsidR="00F021FF" w:rsidRPr="00F021FF" w:rsidRDefault="00F021FF" w:rsidP="009D77A5">
      <w:pPr>
        <w:pStyle w:val="Corpsdetexte"/>
      </w:pPr>
    </w:p>
    <w:p w14:paraId="234C082C" w14:textId="77777777" w:rsidR="00F732A6" w:rsidRPr="00FC1A16" w:rsidRDefault="00F732A6" w:rsidP="008C2425">
      <w:pPr>
        <w:pStyle w:val="Titre3"/>
        <w:numPr>
          <w:ilvl w:val="0"/>
          <w:numId w:val="28"/>
        </w:numPr>
      </w:pPr>
      <w:bookmarkStart w:id="19" w:name="_Toc55141154"/>
      <w:r w:rsidRPr="00FC1A16">
        <w:t>Le contexte :</w:t>
      </w:r>
      <w:bookmarkEnd w:id="19"/>
    </w:p>
    <w:p w14:paraId="36E2545B" w14:textId="77777777" w:rsidR="00F732A6" w:rsidRPr="00F732A6" w:rsidRDefault="00F732A6" w:rsidP="00F732A6">
      <w:pPr>
        <w:pStyle w:val="Corpsdetexte"/>
      </w:pPr>
    </w:p>
    <w:p w14:paraId="23CAEEC4" w14:textId="77777777" w:rsidR="000D306F" w:rsidRDefault="000D306F" w:rsidP="000D306F">
      <w:pPr>
        <w:pStyle w:val="Corpsdetexte"/>
      </w:pPr>
      <w:r>
        <w:t>Parler du progiciel en premier</w:t>
      </w:r>
      <w:r w:rsidR="0045632D">
        <w:t xml:space="preserve"> (progiciel RH permettant de gérer tous les aspect RH d’une entreprise)</w:t>
      </w:r>
      <w:r>
        <w:t xml:space="preserve">, puis du besoin client (maintenance du logiciel via MCO et évolution du logiciel via le légal), et de CGI qui répond à ce besoin par une équipe d’expert progiciel </w:t>
      </w:r>
      <w:r w:rsidR="0045632D">
        <w:t>en quasi autoformation.</w:t>
      </w:r>
    </w:p>
    <w:p w14:paraId="3B36A886" w14:textId="77777777" w:rsidR="001D6580" w:rsidRDefault="001D6580" w:rsidP="000D306F">
      <w:pPr>
        <w:pStyle w:val="Corpsdetexte"/>
      </w:pPr>
    </w:p>
    <w:p w14:paraId="3AEBF5EB" w14:textId="77777777" w:rsidR="00CF268C" w:rsidRDefault="00B621B9" w:rsidP="000D306F">
      <w:pPr>
        <w:pStyle w:val="Corpsdetexte"/>
      </w:pPr>
      <w:r>
        <w:t>PeopleNet</w:t>
      </w:r>
      <w:r w:rsidR="00E73E2C">
        <w:t xml:space="preserve"> de Meta4 est un progiciel</w:t>
      </w:r>
      <w:r w:rsidR="00993DEA">
        <w:t>-</w:t>
      </w:r>
      <w:r w:rsidR="00CF268C">
        <w:t>SI</w:t>
      </w:r>
      <w:r w:rsidR="00E73E2C">
        <w:t>RH qui</w:t>
      </w:r>
      <w:r>
        <w:t xml:space="preserve"> permet de gérer tous les aspects RH d’une entreprise, de la gestion des salariés</w:t>
      </w:r>
      <w:r w:rsidR="00993DEA">
        <w:t>,</w:t>
      </w:r>
      <w:r>
        <w:t xml:space="preserve"> au calcul des salaires de ces derniers jusqu’à la génération d</w:t>
      </w:r>
      <w:r w:rsidR="00F021FF">
        <w:t>e</w:t>
      </w:r>
      <w:r w:rsidR="00A5326B">
        <w:t xml:space="preserve">s </w:t>
      </w:r>
      <w:r>
        <w:t>virement</w:t>
      </w:r>
      <w:r w:rsidR="00F021FF">
        <w:t>s</w:t>
      </w:r>
      <w:r>
        <w:t xml:space="preserve"> bancaire</w:t>
      </w:r>
      <w:r w:rsidR="00F021FF">
        <w:t>s</w:t>
      </w:r>
      <w:r w:rsidR="00CF268C">
        <w:t>…</w:t>
      </w:r>
    </w:p>
    <w:p w14:paraId="09461F07" w14:textId="77777777" w:rsidR="00CF268C" w:rsidRDefault="00E73E2C" w:rsidP="000D306F">
      <w:pPr>
        <w:pStyle w:val="Corpsdetexte"/>
      </w:pPr>
      <w:r>
        <w:lastRenderedPageBreak/>
        <w:t>Comme il</w:t>
      </w:r>
      <w:r w:rsidR="00B621B9">
        <w:t xml:space="preserve"> </w:t>
      </w:r>
      <w:r w:rsidR="00F021FF">
        <w:t>concerne</w:t>
      </w:r>
      <w:r w:rsidR="00B621B9">
        <w:t xml:space="preserve"> un domaine so</w:t>
      </w:r>
      <w:r>
        <w:t>umis à des évolutions légales</w:t>
      </w:r>
      <w:r w:rsidR="00F021FF">
        <w:t xml:space="preserve"> plus ou moins fréquentes</w:t>
      </w:r>
      <w:r>
        <w:t>, il</w:t>
      </w:r>
      <w:r w:rsidR="00B621B9">
        <w:t xml:space="preserve"> nécessite </w:t>
      </w:r>
      <w:r w:rsidR="00F021FF">
        <w:t>une maintenance</w:t>
      </w:r>
      <w:r w:rsidR="007E3287">
        <w:t xml:space="preserve"> active et </w:t>
      </w:r>
      <w:r w:rsidR="00B621B9">
        <w:t>régulière</w:t>
      </w:r>
      <w:r w:rsidR="00354725">
        <w:t xml:space="preserve"> afin de se tenir à jour des lois</w:t>
      </w:r>
      <w:r w:rsidR="00F021FF">
        <w:t xml:space="preserve"> et réformes</w:t>
      </w:r>
      <w:r w:rsidR="00B621B9">
        <w:t>.</w:t>
      </w:r>
    </w:p>
    <w:p w14:paraId="6220FD2C" w14:textId="77777777" w:rsidR="00FB7266" w:rsidRDefault="00B621B9" w:rsidP="000D306F">
      <w:pPr>
        <w:pStyle w:val="Corpsdetexte"/>
      </w:pPr>
      <w:r>
        <w:t>Il est basé sur un socle commun de règles de calcul auquel viennent s’ajouter des spécifications propres aux entreprises qui l’utilisent.</w:t>
      </w:r>
    </w:p>
    <w:p w14:paraId="269D7294" w14:textId="77777777" w:rsidR="00993DEA" w:rsidRDefault="00993DEA" w:rsidP="000D306F">
      <w:pPr>
        <w:pStyle w:val="Corpsdetexte"/>
      </w:pPr>
    </w:p>
    <w:p w14:paraId="01415955" w14:textId="77777777" w:rsidR="00F021FF" w:rsidRDefault="00B621B9" w:rsidP="000D306F">
      <w:pPr>
        <w:pStyle w:val="Corpsdetexte"/>
      </w:pPr>
      <w:r>
        <w:t xml:space="preserve">L’éditeur ne développant </w:t>
      </w:r>
      <w:r w:rsidR="00FB7266">
        <w:t>et distribuant que les évolutions légales</w:t>
      </w:r>
      <w:r w:rsidR="00993DEA">
        <w:t xml:space="preserve"> majeures</w:t>
      </w:r>
      <w:r w:rsidR="00FB7266">
        <w:t xml:space="preserve"> d</w:t>
      </w:r>
      <w:r w:rsidR="0095089D">
        <w:t>es règles de calcul communes à</w:t>
      </w:r>
      <w:r>
        <w:t xml:space="preserve"> toutes les entreprises</w:t>
      </w:r>
      <w:r w:rsidR="00993DEA">
        <w:t>.</w:t>
      </w:r>
      <w:r w:rsidR="00F021FF">
        <w:t xml:space="preserve"> </w:t>
      </w:r>
      <w:r w:rsidR="00993DEA">
        <w:t>L</w:t>
      </w:r>
      <w:r>
        <w:t xml:space="preserve">es sociétés ayant choisis ce progiciel pour la gestion de leur </w:t>
      </w:r>
      <w:r w:rsidR="00FB7266">
        <w:t>SI</w:t>
      </w:r>
      <w:r>
        <w:t>RH ont besoin d’</w:t>
      </w:r>
      <w:r w:rsidR="00E73E2C">
        <w:t xml:space="preserve">experts </w:t>
      </w:r>
      <w:r w:rsidR="00993DEA">
        <w:t xml:space="preserve">progiciels </w:t>
      </w:r>
      <w:r w:rsidR="00FB7266">
        <w:t xml:space="preserve">capables de concevoir et réalisé la partie technique de leur besoin fonctionnels </w:t>
      </w:r>
      <w:r w:rsidR="004F45B5">
        <w:t>RH</w:t>
      </w:r>
      <w:r w:rsidR="00993DEA">
        <w:t>.</w:t>
      </w:r>
    </w:p>
    <w:p w14:paraId="430CC2E2" w14:textId="77777777" w:rsidR="004F45B5" w:rsidRDefault="00993DEA" w:rsidP="000D306F">
      <w:pPr>
        <w:pStyle w:val="Corpsdetexte"/>
      </w:pPr>
      <w:r>
        <w:t>A</w:t>
      </w:r>
      <w:r w:rsidR="004F45B5">
        <w:t>fin d’</w:t>
      </w:r>
      <w:r w:rsidR="00E73E2C">
        <w:t>assurer</w:t>
      </w:r>
      <w:r w:rsidR="00F021FF">
        <w:t xml:space="preserve"> cette </w:t>
      </w:r>
      <w:r w:rsidR="004F45B5">
        <w:t>assistance technique de la DSI de l’entreprise cliente pour la gestion des incidents</w:t>
      </w:r>
      <w:r w:rsidR="00FB7266">
        <w:t xml:space="preserve"> </w:t>
      </w:r>
      <w:r w:rsidR="00F021FF">
        <w:t xml:space="preserve">de tout </w:t>
      </w:r>
      <w:r w:rsidR="00FB7266">
        <w:t>secteur professionnel</w:t>
      </w:r>
      <w:r w:rsidR="00F021FF">
        <w:t xml:space="preserve">. </w:t>
      </w:r>
      <w:r w:rsidR="004F45B5">
        <w:t>Pour cela il leur faut des experts auto-formés sur le progiciel et son fonctionnement technique afin de le faire évolué selon leurs besoins.</w:t>
      </w:r>
    </w:p>
    <w:p w14:paraId="5B9D29FF" w14:textId="77777777" w:rsidR="00AA1F66" w:rsidRDefault="004F45B5" w:rsidP="000D306F">
      <w:pPr>
        <w:pStyle w:val="Corpsdetexte"/>
      </w:pPr>
      <w:r>
        <w:t>Pour</w:t>
      </w:r>
      <w:r w:rsidR="00F021FF">
        <w:t xml:space="preserve"> </w:t>
      </w:r>
      <w:r w:rsidR="00354725">
        <w:t>répondre à ce besoin</w:t>
      </w:r>
      <w:r>
        <w:t xml:space="preserve"> de flexibilité</w:t>
      </w:r>
      <w:r w:rsidR="00F021FF">
        <w:t>,</w:t>
      </w:r>
      <w:r w:rsidR="00A7360D">
        <w:t xml:space="preserve"> CGI</w:t>
      </w:r>
      <w:r w:rsidR="00993DEA">
        <w:t xml:space="preserve"> (Logica à l’époque)</w:t>
      </w:r>
      <w:r w:rsidR="00A7360D">
        <w:t xml:space="preserve"> </w:t>
      </w:r>
      <w:r w:rsidR="0095089D">
        <w:t xml:space="preserve">leur </w:t>
      </w:r>
      <w:r w:rsidR="00A7360D">
        <w:t xml:space="preserve">propose un service de TMA mettant à contribution une équipe d’analystes développeurs experts </w:t>
      </w:r>
      <w:r>
        <w:t xml:space="preserve">auto formés </w:t>
      </w:r>
      <w:r w:rsidR="00A7360D">
        <w:t xml:space="preserve">de PeopleNet au sein de laquelle j’ai effectué mon alternance d’un an. </w:t>
      </w:r>
    </w:p>
    <w:p w14:paraId="37611565" w14:textId="77777777" w:rsidR="0095089D" w:rsidRDefault="0095089D" w:rsidP="0095089D">
      <w:pPr>
        <w:pStyle w:val="Corpsdetexte"/>
      </w:pPr>
      <w:r>
        <w:t xml:space="preserve">A l’origine le projet TMA Meta4 était composé de deux équipes d’experts techniques regroupés dans les centres d’expertise de CGI de Paris et de Bordeaux, c’est donc un </w:t>
      </w:r>
      <w:r w:rsidR="004F45B5">
        <w:t xml:space="preserve">des </w:t>
      </w:r>
      <w:r>
        <w:t>projet</w:t>
      </w:r>
      <w:r w:rsidR="004F45B5">
        <w:t>s</w:t>
      </w:r>
      <w:r>
        <w:t xml:space="preserve"> historique</w:t>
      </w:r>
      <w:r w:rsidR="004F45B5">
        <w:t>s</w:t>
      </w:r>
      <w:r>
        <w:t xml:space="preserve"> hérité</w:t>
      </w:r>
      <w:r w:rsidR="004F45B5">
        <w:t>s</w:t>
      </w:r>
      <w:r>
        <w:t xml:space="preserve"> de la fusion de CGI avec Logica.</w:t>
      </w:r>
    </w:p>
    <w:p w14:paraId="227EA3E7" w14:textId="77777777" w:rsidR="0095089D" w:rsidRDefault="0095089D" w:rsidP="0095089D">
      <w:pPr>
        <w:pStyle w:val="Corpsdetexte"/>
      </w:pPr>
      <w:r>
        <w:t xml:space="preserve">Il est </w:t>
      </w:r>
      <w:r w:rsidR="00232169">
        <w:t xml:space="preserve">donc </w:t>
      </w:r>
      <w:r>
        <w:t>né des besoins d’une caisse de retraite nationale</w:t>
      </w:r>
      <w:r w:rsidRPr="007A5999">
        <w:t xml:space="preserve"> </w:t>
      </w:r>
      <w:r>
        <w:t>et de grandes entreprises d’une expert</w:t>
      </w:r>
      <w:r w:rsidR="00232169">
        <w:t>ise technique pour l</w:t>
      </w:r>
      <w:r w:rsidR="00993DEA">
        <w:t>e support utilisateur</w:t>
      </w:r>
      <w:r w:rsidR="00232169">
        <w:t>,</w:t>
      </w:r>
      <w:r>
        <w:t xml:space="preserve"> le Maintien en Condition Opérationnelle (</w:t>
      </w:r>
      <w:r>
        <w:rPr>
          <w:b/>
        </w:rPr>
        <w:t xml:space="preserve">MCO) </w:t>
      </w:r>
      <w:r w:rsidR="00232169">
        <w:t xml:space="preserve">et les mise en places d’évolution légales et fonctionnelles </w:t>
      </w:r>
      <w:r>
        <w:t xml:space="preserve">de leur progiciel de gestion des ressources humaines et de calcul de paie/pension : </w:t>
      </w:r>
      <w:r w:rsidRPr="00491092">
        <w:rPr>
          <w:b/>
        </w:rPr>
        <w:t>le progiciel PeopleNet de META4</w:t>
      </w:r>
      <w:r>
        <w:t xml:space="preserve">. </w:t>
      </w:r>
    </w:p>
    <w:p w14:paraId="6F629115" w14:textId="77777777" w:rsidR="0095089D" w:rsidRDefault="0095089D" w:rsidP="000D306F">
      <w:pPr>
        <w:pStyle w:val="Corpsdetexte"/>
      </w:pPr>
      <w:r>
        <w:t>A l’heure actuelle, le projet compte 3 clients, deux entreprise françaises que je nommerais Entreprise GEC et Entreprise MTP et une caisse de retraites nationale qui fut ma principale source de missions pour ma mont</w:t>
      </w:r>
      <w:r w:rsidR="00232169">
        <w:t>ée en compétence sur le projet.</w:t>
      </w:r>
    </w:p>
    <w:p w14:paraId="3364CD5D" w14:textId="77777777" w:rsidR="00B00405" w:rsidRDefault="00A7360D" w:rsidP="00B00405">
      <w:pPr>
        <w:pStyle w:val="Corpsdetexte"/>
      </w:pPr>
      <w:r>
        <w:t xml:space="preserve">Je présenterais donc dans </w:t>
      </w:r>
      <w:r w:rsidR="00AA1F66">
        <w:t>un premier temps</w:t>
      </w:r>
      <w:r>
        <w:t xml:space="preserve"> le progiciel PeopleNet de Meta4 en détails ainsi que </w:t>
      </w:r>
      <w:r w:rsidR="00AA1F66">
        <w:t>les autres outils nécessaires</w:t>
      </w:r>
      <w:r>
        <w:t xml:space="preserve"> à la</w:t>
      </w:r>
      <w:r w:rsidR="00AA1F66">
        <w:t xml:space="preserve"> réalisation de la</w:t>
      </w:r>
      <w:r>
        <w:t xml:space="preserve"> TMA, </w:t>
      </w:r>
      <w:r w:rsidR="00232169">
        <w:t>ensuite,</w:t>
      </w:r>
      <w:r>
        <w:t xml:space="preserve"> je présenterais les clients po</w:t>
      </w:r>
      <w:r w:rsidR="00AA1F66">
        <w:t>ur lesquels nous travaillons et leurs besoins spécifiques,</w:t>
      </w:r>
      <w:r>
        <w:t xml:space="preserve"> </w:t>
      </w:r>
      <w:r w:rsidR="00232169">
        <w:t>puis</w:t>
      </w:r>
      <w:r w:rsidR="00AA1F66">
        <w:t>,</w:t>
      </w:r>
      <w:r>
        <w:t xml:space="preserve"> je présenterais l’équipe en charge </w:t>
      </w:r>
      <w:r w:rsidR="00AA1F66">
        <w:t>de la résolution</w:t>
      </w:r>
      <w:r>
        <w:t xml:space="preserve"> de ces besoins </w:t>
      </w:r>
      <w:r w:rsidR="004F45B5">
        <w:t xml:space="preserve">sans qui rien de tout cela ne serais possible </w:t>
      </w:r>
      <w:r>
        <w:t xml:space="preserve">et pour finir </w:t>
      </w:r>
      <w:r w:rsidR="0095089D">
        <w:t xml:space="preserve">je parlerais de </w:t>
      </w:r>
      <w:r>
        <w:t xml:space="preserve">la place que j’occupe </w:t>
      </w:r>
      <w:r w:rsidR="004F45B5">
        <w:t xml:space="preserve">désormais </w:t>
      </w:r>
      <w:r w:rsidR="0095089D">
        <w:t>au sein de celle-ci</w:t>
      </w:r>
      <w:r>
        <w:t xml:space="preserve">.  </w:t>
      </w:r>
    </w:p>
    <w:p w14:paraId="3D2730A4" w14:textId="77777777" w:rsidR="00637AEE" w:rsidRDefault="00637AEE" w:rsidP="00B00405">
      <w:pPr>
        <w:pStyle w:val="Corpsdetexte"/>
      </w:pPr>
    </w:p>
    <w:p w14:paraId="2381E4D6" w14:textId="77777777" w:rsidR="008C2425" w:rsidRDefault="008C2425" w:rsidP="008C2425">
      <w:pPr>
        <w:pStyle w:val="Titre3"/>
      </w:pPr>
      <w:bookmarkStart w:id="20" w:name="_Toc55141166"/>
      <w:bookmarkStart w:id="21" w:name="_Toc55141155"/>
      <w:r>
        <w:t xml:space="preserve">Les </w:t>
      </w:r>
      <w:r w:rsidRPr="00FC1A16">
        <w:t>outils</w:t>
      </w:r>
      <w:r>
        <w:t xml:space="preserve"> de la TMA</w:t>
      </w:r>
      <w:bookmarkStart w:id="22" w:name="_Toc55141156"/>
      <w:bookmarkEnd w:id="21"/>
    </w:p>
    <w:p w14:paraId="4934B6BD" w14:textId="77777777" w:rsidR="008C2425" w:rsidRDefault="008C2425" w:rsidP="008C2425">
      <w:pPr>
        <w:pStyle w:val="Titre4"/>
        <w:numPr>
          <w:ilvl w:val="0"/>
          <w:numId w:val="16"/>
        </w:numPr>
      </w:pPr>
      <w:r>
        <w:t xml:space="preserve">Outils de </w:t>
      </w:r>
      <w:r w:rsidRPr="00F021FF">
        <w:t>réalisation</w:t>
      </w:r>
      <w:bookmarkEnd w:id="22"/>
    </w:p>
    <w:p w14:paraId="06535811" w14:textId="77777777" w:rsidR="008C2425" w:rsidRDefault="008C2425" w:rsidP="008C2425">
      <w:pPr>
        <w:pStyle w:val="Corpsdetexte"/>
      </w:pPr>
      <w:r>
        <w:t>Je vais ici présenter tous les outils logiciels que j’ai été amené a maitrisé et utiliser au cours de mon alternance.</w:t>
      </w:r>
    </w:p>
    <w:p w14:paraId="46662AC4" w14:textId="77777777" w:rsidR="008C2425" w:rsidRDefault="008C2425" w:rsidP="008C2425">
      <w:pPr>
        <w:pStyle w:val="Corpsdetexte"/>
      </w:pPr>
      <w:r>
        <w:lastRenderedPageBreak/>
        <w:t>Nous commencerons par le principal, le plus complexe à prendre en main, PeopleNet, puis nous parlerons de son application complémentaire de maintenance de gestion et création de packages, de gestion de base de données développé par Meta4 également, et enfin, l’outil que nous utilisons le plus fréquemment pour consulter et modifié les données de la base de données de PoepleNet.</w:t>
      </w:r>
      <w:bookmarkStart w:id="23" w:name="_Toc55141157"/>
    </w:p>
    <w:p w14:paraId="58836995" w14:textId="77777777" w:rsidR="008C2425" w:rsidRDefault="008C2425" w:rsidP="008C2425">
      <w:pPr>
        <w:pStyle w:val="Corpsdetexte"/>
      </w:pPr>
    </w:p>
    <w:p w14:paraId="447664CD" w14:textId="77777777" w:rsidR="008C2425" w:rsidRDefault="008C2425" w:rsidP="008C2425">
      <w:pPr>
        <w:pStyle w:val="Titre5"/>
      </w:pPr>
      <w:r>
        <w:t xml:space="preserve">Le </w:t>
      </w:r>
      <w:r w:rsidRPr="00A5326B">
        <w:t>progiciel</w:t>
      </w:r>
      <w:r>
        <w:t xml:space="preserve"> PeopleNet de Meta4</w:t>
      </w:r>
      <w:bookmarkEnd w:id="23"/>
      <w:r>
        <w:t xml:space="preserve"> </w:t>
      </w:r>
    </w:p>
    <w:p w14:paraId="0D05E6FD" w14:textId="77777777" w:rsidR="008C2425" w:rsidRDefault="008C2425" w:rsidP="008C2425">
      <w:pPr>
        <w:pStyle w:val="Corpsdetexte"/>
      </w:pPr>
    </w:p>
    <w:p w14:paraId="367B3B92" w14:textId="77777777" w:rsidR="008C2425" w:rsidRDefault="008C2425" w:rsidP="008C2425">
      <w:pPr>
        <w:pStyle w:val="Corpsdetexte"/>
      </w:pPr>
      <w:r>
        <w:t xml:space="preserve">PeopleNet est un progiciel SIRH (Système d’information des ressources humaines) développé par l’éditeur espagnol META4 et dernièrement racheté par </w:t>
      </w:r>
      <w:commentRangeStart w:id="24"/>
      <w:commentRangeStart w:id="25"/>
      <w:r>
        <w:t xml:space="preserve">l’éditeur </w:t>
      </w:r>
      <w:commentRangeEnd w:id="24"/>
      <w:r>
        <w:rPr>
          <w:rStyle w:val="Marquedecommentaire"/>
          <w:rFonts w:eastAsiaTheme="minorHAnsi" w:cstheme="minorBidi"/>
          <w:color w:val="7D7B79" w:themeColor="text1" w:themeTint="A6"/>
          <w:lang w:val="fr-FR"/>
        </w:rPr>
        <w:commentReference w:id="24"/>
      </w:r>
      <w:commentRangeEnd w:id="25"/>
      <w:r>
        <w:rPr>
          <w:rStyle w:val="Marquedecommentaire"/>
          <w:rFonts w:eastAsiaTheme="minorHAnsi" w:cstheme="minorBidi"/>
          <w:color w:val="7D7B79" w:themeColor="text1" w:themeTint="A6"/>
          <w:lang w:val="fr-FR"/>
        </w:rPr>
        <w:commentReference w:id="25"/>
      </w:r>
      <w:r>
        <w:t>Cegid possédant entre autre un moteur de calcul de paies, il permet également de gérer les salariés d’une ou plusieurs entreprises, leurs contrats, les absences, de générer des ordres de virement, etc… Toutes les opérations RH peuvent être gérées par ce dernier.</w:t>
      </w:r>
    </w:p>
    <w:p w14:paraId="30A92AB4" w14:textId="77777777" w:rsidR="008C2425" w:rsidRDefault="008C2425" w:rsidP="008C2425">
      <w:pPr>
        <w:pStyle w:val="Corpsdetexte"/>
      </w:pPr>
      <w:commentRangeStart w:id="26"/>
      <w:commentRangeStart w:id="27"/>
      <w:r>
        <w:t xml:space="preserve">Il s’apparente à un AGL (Atelier de Génie Logiciel) puisqu’il possède sa propre interface de développement de modules, d’écrans (en langage OBL), de modification des briques du progiciel, le tout développé </w:t>
      </w:r>
      <w:ins w:id="28" w:author="ROUX, Kénan" w:date="2020-11-03T20:29:00Z">
        <w:r>
          <w:t xml:space="preserve">en respectant le </w:t>
        </w:r>
      </w:ins>
      <w:del w:id="29" w:author="ROUX, Kénan" w:date="2020-11-03T20:29:00Z">
        <w:r w:rsidDel="008C2425">
          <w:delText xml:space="preserve">en utilisant le principe d’héritage du </w:delText>
        </w:r>
      </w:del>
      <w:commentRangeStart w:id="30"/>
      <w:commentRangeStart w:id="31"/>
      <w:r>
        <w:t xml:space="preserve">paradigme </w:t>
      </w:r>
      <w:commentRangeEnd w:id="30"/>
      <w:r>
        <w:rPr>
          <w:rStyle w:val="Marquedecommentaire"/>
          <w:rFonts w:eastAsiaTheme="minorHAnsi" w:cstheme="minorBidi"/>
          <w:color w:val="7D7B79" w:themeColor="text1" w:themeTint="A6"/>
          <w:lang w:val="fr-FR"/>
        </w:rPr>
        <w:commentReference w:id="30"/>
      </w:r>
      <w:commentRangeEnd w:id="31"/>
      <w:r>
        <w:rPr>
          <w:rStyle w:val="Marquedecommentaire"/>
          <w:rFonts w:eastAsiaTheme="minorHAnsi" w:cstheme="minorBidi"/>
          <w:color w:val="7D7B79" w:themeColor="text1" w:themeTint="A6"/>
          <w:lang w:val="fr-FR"/>
        </w:rPr>
        <w:commentReference w:id="31"/>
      </w:r>
      <w:r>
        <w:t xml:space="preserve">de la programmation orientée objet avec un langage objet propriétaire utilisant la syntaxe du Visual Basic, le </w:t>
      </w:r>
      <w:r w:rsidRPr="00123D61">
        <w:rPr>
          <w:b/>
        </w:rPr>
        <w:t>LN4</w:t>
      </w:r>
      <w:r>
        <w:t xml:space="preserve">. </w:t>
      </w:r>
      <w:commentRangeEnd w:id="26"/>
      <w:r>
        <w:rPr>
          <w:rStyle w:val="Marquedecommentaire"/>
          <w:rFonts w:eastAsiaTheme="minorHAnsi" w:cstheme="minorBidi"/>
          <w:color w:val="7D7B79" w:themeColor="text1" w:themeTint="A6"/>
          <w:lang w:val="fr-FR"/>
        </w:rPr>
        <w:commentReference w:id="26"/>
      </w:r>
      <w:commentRangeEnd w:id="27"/>
      <w:r>
        <w:rPr>
          <w:rStyle w:val="Marquedecommentaire"/>
          <w:rFonts w:eastAsiaTheme="minorHAnsi" w:cstheme="minorBidi"/>
          <w:color w:val="7D7B79" w:themeColor="text1" w:themeTint="A6"/>
          <w:lang w:val="fr-FR"/>
        </w:rPr>
        <w:commentReference w:id="27"/>
      </w:r>
    </w:p>
    <w:p w14:paraId="64D80CFC" w14:textId="77777777" w:rsidR="008C2425" w:rsidRDefault="008C2425" w:rsidP="008C2425">
      <w:pPr>
        <w:pStyle w:val="Corpsdetexte"/>
      </w:pPr>
      <w:commentRangeStart w:id="32"/>
      <w:commentRangeStart w:id="33"/>
      <w:r>
        <w:t xml:space="preserve">Il s’appuie sur des fonctions en C++ pour toute la </w:t>
      </w:r>
      <w:commentRangeStart w:id="34"/>
      <w:commentRangeStart w:id="35"/>
      <w:r>
        <w:t xml:space="preserve">partie bas niveau </w:t>
      </w:r>
      <w:commentRangeEnd w:id="34"/>
      <w:r>
        <w:rPr>
          <w:rStyle w:val="Marquedecommentaire"/>
          <w:rFonts w:eastAsiaTheme="minorHAnsi" w:cstheme="minorBidi"/>
          <w:color w:val="7D7B79" w:themeColor="text1" w:themeTint="A6"/>
          <w:lang w:val="fr-FR"/>
        </w:rPr>
        <w:commentReference w:id="34"/>
      </w:r>
      <w:commentRangeEnd w:id="35"/>
      <w:r>
        <w:rPr>
          <w:rStyle w:val="Marquedecommentaire"/>
          <w:rFonts w:eastAsiaTheme="minorHAnsi" w:cstheme="minorBidi"/>
          <w:color w:val="7D7B79" w:themeColor="text1" w:themeTint="A6"/>
          <w:lang w:val="fr-FR"/>
        </w:rPr>
        <w:commentReference w:id="35"/>
      </w:r>
      <w:r>
        <w:t>du progiciel, comme par exemple le chargement et la destruction des blocs de données représentés par des Nodes au sein du logiciel. Toute la puissance du paradigme objet est utilisées aux seins des structures nodales qui permettent un héritage.</w:t>
      </w:r>
      <w:commentRangeEnd w:id="32"/>
      <w:r>
        <w:rPr>
          <w:rStyle w:val="Marquedecommentaire"/>
          <w:rFonts w:eastAsiaTheme="minorHAnsi" w:cstheme="minorBidi"/>
          <w:color w:val="7D7B79" w:themeColor="text1" w:themeTint="A6"/>
          <w:lang w:val="fr-FR"/>
        </w:rPr>
        <w:commentReference w:id="32"/>
      </w:r>
      <w:commentRangeEnd w:id="33"/>
      <w:r w:rsidR="00F86B6D">
        <w:rPr>
          <w:rStyle w:val="Marquedecommentaire"/>
          <w:rFonts w:eastAsiaTheme="minorHAnsi" w:cstheme="minorBidi"/>
          <w:color w:val="7D7B79" w:themeColor="text1" w:themeTint="A6"/>
          <w:lang w:val="fr-FR"/>
        </w:rPr>
        <w:commentReference w:id="33"/>
      </w:r>
    </w:p>
    <w:p w14:paraId="4F771855" w14:textId="77777777" w:rsidR="008C2425" w:rsidRDefault="008C2425" w:rsidP="008C2425">
      <w:pPr>
        <w:pStyle w:val="Corpsdetexte"/>
      </w:pPr>
      <w:commentRangeStart w:id="36"/>
      <w:commentRangeStart w:id="37"/>
      <w:r>
        <w:t>Ce principe d’héritage ci permet entre autres l’existence d’un socle de règles de calcules communes (base légale par exemple) que l’on pourra aisément reprendre et surcharger pour le développement des règles de calcul spécifiques à chaque structure de gestion RH pour lequel le progiciel est utilisé.</w:t>
      </w:r>
      <w:bookmarkStart w:id="38" w:name="_Toc55141158"/>
      <w:commentRangeEnd w:id="36"/>
      <w:r>
        <w:rPr>
          <w:rStyle w:val="Marquedecommentaire"/>
          <w:rFonts w:eastAsiaTheme="minorHAnsi" w:cstheme="minorBidi"/>
          <w:color w:val="7D7B79" w:themeColor="text1" w:themeTint="A6"/>
          <w:lang w:val="fr-FR"/>
        </w:rPr>
        <w:commentReference w:id="36"/>
      </w:r>
      <w:commentRangeEnd w:id="37"/>
      <w:r w:rsidR="00F86B6D">
        <w:rPr>
          <w:rStyle w:val="Marquedecommentaire"/>
          <w:rFonts w:eastAsiaTheme="minorHAnsi" w:cstheme="minorBidi"/>
          <w:color w:val="7D7B79" w:themeColor="text1" w:themeTint="A6"/>
          <w:lang w:val="fr-FR"/>
        </w:rPr>
        <w:commentReference w:id="37"/>
      </w:r>
    </w:p>
    <w:p w14:paraId="26ED473A" w14:textId="77777777" w:rsidR="008C2425" w:rsidRDefault="008C2425" w:rsidP="008C2425">
      <w:pPr>
        <w:pStyle w:val="Corpsdetexte"/>
      </w:pPr>
    </w:p>
    <w:p w14:paraId="77D24772" w14:textId="77777777" w:rsidR="008C2425" w:rsidRDefault="008C2425" w:rsidP="008C2425">
      <w:pPr>
        <w:pStyle w:val="Titre6"/>
      </w:pPr>
      <w:r w:rsidRPr="00B82275">
        <w:t>Architecture</w:t>
      </w:r>
      <w:r>
        <w:t xml:space="preserve"> de PeopleNet</w:t>
      </w:r>
      <w:bookmarkEnd w:id="38"/>
    </w:p>
    <w:p w14:paraId="590BD646" w14:textId="77777777" w:rsidR="00637AEE" w:rsidRDefault="00637AEE" w:rsidP="008C2425">
      <w:pPr>
        <w:rPr>
          <w:ins w:id="39" w:author="ROUX, Kénan" w:date="2020-11-03T22:07:00Z"/>
          <w:noProof/>
          <w:lang w:val="fr-FR" w:eastAsia="fr-FR"/>
        </w:rPr>
      </w:pPr>
    </w:p>
    <w:p w14:paraId="362830FE" w14:textId="77777777" w:rsidR="00637AEE" w:rsidRDefault="00AE07C3" w:rsidP="00637AEE">
      <w:pPr>
        <w:keepNext/>
        <w:rPr>
          <w:ins w:id="40" w:author="ROUX, Kénan" w:date="2020-11-03T22:08:00Z"/>
        </w:rPr>
        <w:pPrChange w:id="41" w:author="ROUX, Kénan" w:date="2020-11-03T22:08:00Z">
          <w:pPr/>
        </w:pPrChange>
      </w:pPr>
      <w:ins w:id="42" w:author="ROUX, Kénan" w:date="2020-11-03T22:07:00Z">
        <w:r>
          <w:rPr>
            <w:noProof/>
            <w:lang w:val="fr-FR" w:eastAsia="fr-FR"/>
          </w:rPr>
          <w:lastRenderedPageBreak/>
          <w:drawing>
            <wp:inline distT="0" distB="0" distL="0" distR="0" wp14:anchorId="66A82AEB" wp14:editId="5C835408">
              <wp:extent cx="6210935" cy="320316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ure META4.jpg"/>
                      <pic:cNvPicPr/>
                    </pic:nvPicPr>
                    <pic:blipFill rotWithShape="1">
                      <a:blip r:embed="rId24">
                        <a:extLst>
                          <a:ext uri="{28A0092B-C50C-407E-A947-70E740481C1C}">
                            <a14:useLocalDpi xmlns:a14="http://schemas.microsoft.com/office/drawing/2010/main" val="0"/>
                          </a:ext>
                        </a:extLst>
                      </a:blip>
                      <a:srcRect t="16608"/>
                      <a:stretch/>
                    </pic:blipFill>
                    <pic:spPr bwMode="auto">
                      <a:xfrm>
                        <a:off x="0" y="0"/>
                        <a:ext cx="6210935" cy="3203161"/>
                      </a:xfrm>
                      <a:prstGeom prst="rect">
                        <a:avLst/>
                      </a:prstGeom>
                      <a:ln>
                        <a:noFill/>
                      </a:ln>
                      <a:extLst>
                        <a:ext uri="{53640926-AAD7-44D8-BBD7-CCE9431645EC}">
                          <a14:shadowObscured xmlns:a14="http://schemas.microsoft.com/office/drawing/2010/main"/>
                        </a:ext>
                      </a:extLst>
                    </pic:spPr>
                  </pic:pic>
                </a:graphicData>
              </a:graphic>
            </wp:inline>
          </w:drawing>
        </w:r>
      </w:ins>
    </w:p>
    <w:p w14:paraId="3EEC59E3" w14:textId="17685CE7" w:rsidR="008C2425" w:rsidRDefault="00637AEE" w:rsidP="00637AEE">
      <w:pPr>
        <w:pStyle w:val="Lgende"/>
        <w:jc w:val="center"/>
        <w:rPr>
          <w:ins w:id="43" w:author="ROUX, Kénan" w:date="2020-11-03T22:08:00Z"/>
        </w:rPr>
        <w:pPrChange w:id="44" w:author="ROUX, Kénan" w:date="2020-11-03T22:08:00Z">
          <w:pPr/>
        </w:pPrChange>
      </w:pPr>
      <w:ins w:id="45" w:author="ROUX, Kénan" w:date="2020-11-03T22:08:00Z">
        <w:r>
          <w:t xml:space="preserve">Figure </w:t>
        </w:r>
        <w:r>
          <w:fldChar w:fldCharType="begin"/>
        </w:r>
        <w:r>
          <w:instrText xml:space="preserve"> SEQ Figure \* ARABIC </w:instrText>
        </w:r>
      </w:ins>
      <w:r>
        <w:fldChar w:fldCharType="separate"/>
      </w:r>
      <w:ins w:id="46" w:author="ROUX, Kénan" w:date="2020-11-03T23:14:00Z">
        <w:r w:rsidR="00FF4977">
          <w:rPr>
            <w:noProof/>
          </w:rPr>
          <w:t>5</w:t>
        </w:r>
      </w:ins>
      <w:ins w:id="47" w:author="ROUX, Kénan" w:date="2020-11-03T22:08:00Z">
        <w:r>
          <w:fldChar w:fldCharType="end"/>
        </w:r>
        <w:r>
          <w:t xml:space="preserve"> : Architecture du produit PeopleNet</w:t>
        </w:r>
      </w:ins>
    </w:p>
    <w:p w14:paraId="0C413C99" w14:textId="77777777" w:rsidR="00637AEE" w:rsidRPr="00637AEE" w:rsidRDefault="00637AEE" w:rsidP="00637AEE"/>
    <w:p w14:paraId="3DBE78F9" w14:textId="77777777" w:rsidR="00811584" w:rsidRDefault="00AE07C3" w:rsidP="008C2425">
      <w:pPr>
        <w:pStyle w:val="Corpsdetexte"/>
        <w:rPr>
          <w:ins w:id="48" w:author="ROUX, Kénan" w:date="2020-11-03T22:13:00Z"/>
        </w:rPr>
      </w:pPr>
      <w:ins w:id="49" w:author="ROUX, Kénan" w:date="2020-11-03T22:06:00Z">
        <w:r>
          <w:t>Comme on peut le voir sur ce schéma, le</w:t>
        </w:r>
      </w:ins>
      <w:ins w:id="50" w:author="ROUX, Kénan" w:date="2020-11-03T20:51:00Z">
        <w:r w:rsidR="00811584">
          <w:t xml:space="preserve"> progiciel </w:t>
        </w:r>
      </w:ins>
      <w:ins w:id="51" w:author="ROUX, Kénan" w:date="2020-11-03T22:08:00Z">
        <w:r w:rsidR="00637AEE">
          <w:t>repose sur une base de donnée</w:t>
        </w:r>
      </w:ins>
      <w:ins w:id="52" w:author="ROUX, Kénan" w:date="2020-11-03T22:19:00Z">
        <w:r w:rsidR="00637AEE">
          <w:t>s</w:t>
        </w:r>
      </w:ins>
      <w:ins w:id="53" w:author="ROUX, Kénan" w:date="2020-11-03T22:08:00Z">
        <w:r w:rsidR="00637AEE">
          <w:t xml:space="preserve"> physique</w:t>
        </w:r>
      </w:ins>
      <w:ins w:id="54" w:author="ROUX, Kénan" w:date="2020-11-03T22:19:00Z">
        <w:r w:rsidR="00637AEE">
          <w:t xml:space="preserve"> (BD sur le schéma)</w:t>
        </w:r>
      </w:ins>
      <w:ins w:id="55" w:author="ROUX, Kénan" w:date="2020-11-03T22:08:00Z">
        <w:r w:rsidR="00637AEE">
          <w:t xml:space="preserve"> et </w:t>
        </w:r>
      </w:ins>
      <w:ins w:id="56" w:author="ROUX, Kénan" w:date="2020-11-03T20:51:00Z">
        <w:r w:rsidR="00811584">
          <w:t>se découpe en trois couches</w:t>
        </w:r>
      </w:ins>
      <w:ins w:id="57" w:author="ROUX, Kénan" w:date="2020-11-03T22:09:00Z">
        <w:r w:rsidR="00637AEE">
          <w:t xml:space="preserve"> </w:t>
        </w:r>
      </w:ins>
      <w:ins w:id="58" w:author="ROUX, Kénan" w:date="2020-11-03T21:56:00Z">
        <w:r w:rsidR="002111C6">
          <w:t>:</w:t>
        </w:r>
      </w:ins>
      <w:del w:id="59" w:author="ROUX, Kénan" w:date="2020-11-03T20:51:00Z">
        <w:r w:rsidR="008C2425" w:rsidDel="00811584">
          <w:delText xml:space="preserve">PeopleNet </w:delText>
        </w:r>
      </w:del>
      <w:ins w:id="60" w:author="ROUX, Kénan" w:date="2020-11-03T20:52:00Z">
        <w:r w:rsidR="00811584">
          <w:t xml:space="preserve"> : </w:t>
        </w:r>
      </w:ins>
      <w:del w:id="61" w:author="ROUX, Kénan" w:date="2020-11-03T20:52:00Z">
        <w:r w:rsidR="008C2425" w:rsidDel="00811584">
          <w:delText>est doté d’une architecture basée sur une</w:delText>
        </w:r>
      </w:del>
      <w:ins w:id="62" w:author="ROUX, Kénan" w:date="2020-11-03T20:53:00Z">
        <w:r w:rsidR="00811584">
          <w:t xml:space="preserve"> une couche de </w:t>
        </w:r>
      </w:ins>
      <w:del w:id="63" w:author="ROUX, Kénan" w:date="2020-11-03T20:52:00Z">
        <w:r w:rsidR="008C2425" w:rsidDel="00811584">
          <w:delText xml:space="preserve"> </w:delText>
        </w:r>
      </w:del>
      <w:del w:id="64" w:author="ROUX, Kénan" w:date="2020-11-03T20:53:00Z">
        <w:r w:rsidR="008C2425" w:rsidDel="00811584">
          <w:delText xml:space="preserve">base de donnée </w:delText>
        </w:r>
      </w:del>
      <w:del w:id="65" w:author="ROUX, Kénan" w:date="2020-11-03T20:55:00Z">
        <w:r w:rsidR="008C2425" w:rsidDel="00811584">
          <w:delText>physique</w:delText>
        </w:r>
      </w:del>
      <w:ins w:id="66" w:author="ROUX, Kénan" w:date="2020-11-03T20:55:00Z">
        <w:r w:rsidR="00811584">
          <w:t xml:space="preserve">données </w:t>
        </w:r>
      </w:ins>
      <w:del w:id="67" w:author="ROUX, Kénan" w:date="2020-11-03T20:55:00Z">
        <w:r w:rsidR="008C2425" w:rsidDel="00811584">
          <w:delText xml:space="preserve"> au-dessus de laquelle</w:delText>
        </w:r>
      </w:del>
      <w:del w:id="68" w:author="ROUX, Kénan" w:date="2020-11-03T20:53:00Z">
        <w:r w:rsidR="008C2425" w:rsidDel="00811584">
          <w:delText>,</w:delText>
        </w:r>
      </w:del>
      <w:r w:rsidR="008C2425">
        <w:t xml:space="preserve"> </w:t>
      </w:r>
      <w:del w:id="69" w:author="ROUX, Kénan" w:date="2020-11-03T20:59:00Z">
        <w:r w:rsidR="008C2425" w:rsidDel="00811584">
          <w:delText xml:space="preserve">le progiciel rajoute </w:delText>
        </w:r>
      </w:del>
      <w:r w:rsidR="008C2425">
        <w:t>une couche logique</w:t>
      </w:r>
      <w:ins w:id="70" w:author="ROUX, Kénan" w:date="2020-11-03T21:00:00Z">
        <w:r w:rsidR="00811584">
          <w:t xml:space="preserve"> et </w:t>
        </w:r>
      </w:ins>
      <w:ins w:id="71" w:author="ROUX, Kénan" w:date="2020-11-03T22:09:00Z">
        <w:r w:rsidR="00637AEE">
          <w:t xml:space="preserve">une couche de </w:t>
        </w:r>
      </w:ins>
      <w:ins w:id="72" w:author="ROUX, Kénan" w:date="2020-11-03T21:54:00Z">
        <w:r w:rsidR="002111C6">
          <w:t>présentation</w:t>
        </w:r>
      </w:ins>
      <w:ins w:id="73" w:author="ROUX, Kénan" w:date="2020-11-03T22:09:00Z">
        <w:r w:rsidR="00637AEE">
          <w:t>.</w:t>
        </w:r>
      </w:ins>
    </w:p>
    <w:p w14:paraId="4F33B58F" w14:textId="77777777" w:rsidR="00637AEE" w:rsidRDefault="00637AEE" w:rsidP="00637AEE">
      <w:pPr>
        <w:pStyle w:val="Corpsdetexte"/>
        <w:rPr>
          <w:ins w:id="74" w:author="ROUX, Kénan" w:date="2020-11-03T22:13:00Z"/>
        </w:rPr>
      </w:pPr>
      <w:ins w:id="75" w:author="ROUX, Kénan" w:date="2020-11-03T22:13:00Z">
        <w:r>
          <w:t>Tout</w:t>
        </w:r>
        <w:r>
          <w:t>, des dépendances logiques entre les composants logiciels, aux code des différentes règles de calcul, en passant par le montant des rubriques de paie de chaque employé/pensionné… Toute la configuration du logiciel est stockée dans sa base de données.</w:t>
        </w:r>
      </w:ins>
    </w:p>
    <w:p w14:paraId="0DC90545" w14:textId="77777777" w:rsidR="00637AEE" w:rsidRDefault="00637AEE" w:rsidP="008C2425">
      <w:pPr>
        <w:pStyle w:val="Corpsdetexte"/>
        <w:rPr>
          <w:ins w:id="76" w:author="ROUX, Kénan" w:date="2020-11-03T21:01:00Z"/>
        </w:rPr>
      </w:pPr>
    </w:p>
    <w:p w14:paraId="73DBE521" w14:textId="77777777" w:rsidR="00E114A7" w:rsidRDefault="00E114A7" w:rsidP="00E114A7">
      <w:pPr>
        <w:pStyle w:val="Corpsdetexte"/>
        <w:rPr>
          <w:moveTo w:id="77" w:author="ROUX, Kénan" w:date="2020-11-03T21:01:00Z"/>
        </w:rPr>
      </w:pPr>
      <w:moveToRangeStart w:id="78" w:author="ROUX, Kénan" w:date="2020-11-03T21:01:00Z" w:name="move55329689"/>
      <w:commentRangeStart w:id="79"/>
      <w:moveTo w:id="80" w:author="ROUX, Kénan" w:date="2020-11-03T21:01:00Z">
        <w:r>
          <w:t>Je vais ici vous décrire chaque couche de l’architecture de PeopleNet.</w:t>
        </w:r>
        <w:commentRangeEnd w:id="79"/>
        <w:r>
          <w:rPr>
            <w:rStyle w:val="Marquedecommentaire"/>
            <w:rFonts w:eastAsiaTheme="minorHAnsi" w:cstheme="minorBidi"/>
            <w:color w:val="7D7B79" w:themeColor="text1" w:themeTint="A6"/>
            <w:lang w:val="fr-FR"/>
          </w:rPr>
          <w:commentReference w:id="79"/>
        </w:r>
      </w:moveTo>
    </w:p>
    <w:p w14:paraId="55F2249D" w14:textId="77777777" w:rsidR="003235B2" w:rsidRDefault="00E114A7" w:rsidP="00E114A7">
      <w:pPr>
        <w:pStyle w:val="Corpsdetexte"/>
        <w:rPr>
          <w:ins w:id="81" w:author="ROUX, Kénan" w:date="2020-11-03T21:36:00Z"/>
        </w:rPr>
      </w:pPr>
      <w:moveToRangeStart w:id="82" w:author="ROUX, Kénan" w:date="2020-11-03T21:06:00Z" w:name="move55330024"/>
      <w:moveToRangeEnd w:id="78"/>
      <w:commentRangeStart w:id="83"/>
      <w:moveTo w:id="84" w:author="ROUX, Kénan" w:date="2020-11-03T21:06:00Z">
        <w:del w:id="85" w:author="ROUX, Kénan" w:date="2020-11-03T21:36:00Z">
          <w:r w:rsidDel="001E5A04">
            <w:delText xml:space="preserve">Le progiciel se découpe en trois couches distinctes </w:delText>
          </w:r>
          <w:commentRangeEnd w:id="83"/>
          <w:r w:rsidDel="001E5A04">
            <w:rPr>
              <w:rStyle w:val="Marquedecommentaire"/>
              <w:rFonts w:eastAsiaTheme="minorHAnsi" w:cstheme="minorBidi"/>
              <w:color w:val="7D7B79" w:themeColor="text1" w:themeTint="A6"/>
              <w:lang w:val="fr-FR"/>
            </w:rPr>
            <w:commentReference w:id="83"/>
          </w:r>
          <w:commentRangeStart w:id="86"/>
          <w:commentRangeStart w:id="87"/>
          <w:r w:rsidDel="001E5A04">
            <w:delText>et tout</w:delText>
          </w:r>
          <w:commentRangeEnd w:id="86"/>
          <w:r w:rsidDel="001E5A04">
            <w:rPr>
              <w:rStyle w:val="Marquedecommentaire"/>
              <w:rFonts w:eastAsiaTheme="minorHAnsi" w:cstheme="minorBidi"/>
              <w:color w:val="7D7B79" w:themeColor="text1" w:themeTint="A6"/>
              <w:lang w:val="fr-FR"/>
            </w:rPr>
            <w:commentReference w:id="86"/>
          </w:r>
        </w:del>
      </w:moveTo>
      <w:commentRangeEnd w:id="87"/>
    </w:p>
    <w:p w14:paraId="45737E2A" w14:textId="77777777" w:rsidR="003235B2" w:rsidRDefault="003235B2" w:rsidP="00E114A7">
      <w:pPr>
        <w:pStyle w:val="Corpsdetexte"/>
        <w:rPr>
          <w:ins w:id="88" w:author="ROUX, Kénan" w:date="2020-11-03T21:36:00Z"/>
        </w:rPr>
      </w:pPr>
    </w:p>
    <w:p w14:paraId="7ABBF702" w14:textId="77777777" w:rsidR="00E114A7" w:rsidRDefault="00E114A7" w:rsidP="00E114A7">
      <w:pPr>
        <w:pStyle w:val="Corpsdetexte"/>
        <w:rPr>
          <w:moveTo w:id="89" w:author="ROUX, Kénan" w:date="2020-11-03T21:06:00Z"/>
        </w:rPr>
      </w:pPr>
      <w:moveTo w:id="90" w:author="ROUX, Kénan" w:date="2020-11-03T21:06:00Z">
        <w:del w:id="91" w:author="ROUX, Kénan" w:date="2020-11-03T21:36:00Z">
          <w:r w:rsidDel="001E5A04">
            <w:rPr>
              <w:rStyle w:val="Marquedecommentaire"/>
              <w:rFonts w:eastAsiaTheme="minorHAnsi" w:cstheme="minorBidi"/>
              <w:color w:val="7D7B79" w:themeColor="text1" w:themeTint="A6"/>
              <w:lang w:val="fr-FR"/>
            </w:rPr>
            <w:commentReference w:id="87"/>
          </w:r>
        </w:del>
        <w:del w:id="92" w:author="ROUX, Kénan" w:date="2020-11-03T21:37:00Z">
          <w:r w:rsidDel="003235B2">
            <w:delText>, des dépendances logiques entre les composants logiciels, aux code des différentes règles de calcul, en passant par le montant des rubriques de paie de chaque employé/pensionné… Toute la configuration du logiciel est stockée dans sa base de données. </w:delText>
          </w:r>
        </w:del>
      </w:moveTo>
    </w:p>
    <w:moveToRangeEnd w:id="82"/>
    <w:p w14:paraId="17FFFB32" w14:textId="77777777" w:rsidR="00E114A7" w:rsidRDefault="00E114A7" w:rsidP="008C2425">
      <w:pPr>
        <w:pStyle w:val="Corpsdetexte"/>
        <w:rPr>
          <w:ins w:id="93" w:author="ROUX, Kénan" w:date="2020-11-03T21:00:00Z"/>
        </w:rPr>
      </w:pPr>
    </w:p>
    <w:p w14:paraId="52545D31" w14:textId="77777777" w:rsidR="008C2425" w:rsidDel="00637AEE" w:rsidRDefault="008C2425" w:rsidP="008C2425">
      <w:pPr>
        <w:pStyle w:val="Corpsdetexte"/>
        <w:rPr>
          <w:del w:id="94" w:author="ROUX, Kénan" w:date="2020-11-03T22:14:00Z"/>
        </w:rPr>
      </w:pPr>
      <w:del w:id="95" w:author="ROUX, Kénan" w:date="2020-11-03T21:00:00Z">
        <w:r w:rsidDel="00811584">
          <w:delText xml:space="preserve"> pour le </w:delText>
        </w:r>
        <w:commentRangeStart w:id="96"/>
        <w:r w:rsidDel="00811584">
          <w:delText>chargement des données</w:delText>
        </w:r>
      </w:del>
      <w:del w:id="97" w:author="ROUX, Kénan" w:date="2020-11-03T22:14:00Z">
        <w:r w:rsidDel="00637AEE">
          <w:delText>.</w:delText>
        </w:r>
        <w:commentRangeEnd w:id="96"/>
        <w:r w:rsidDel="00637AEE">
          <w:rPr>
            <w:rStyle w:val="Marquedecommentaire"/>
            <w:rFonts w:eastAsiaTheme="minorHAnsi" w:cstheme="minorBidi"/>
            <w:color w:val="7D7B79" w:themeColor="text1" w:themeTint="A6"/>
            <w:lang w:val="fr-FR"/>
          </w:rPr>
          <w:commentReference w:id="96"/>
        </w:r>
        <w:r w:rsidDel="00637AEE">
          <w:delText xml:space="preserve"> Créant ainsi pour chaque table logique, une ou plusieurs tables physique auxquelles la partie logicielle accèdera lors de l’exécution de ses différents modules et chargements de nœuds de données (</w:delText>
        </w:r>
        <w:r w:rsidDel="00637AEE">
          <w:rPr>
            <w:i/>
          </w:rPr>
          <w:delText>nodes</w:delText>
        </w:r>
        <w:r w:rsidDel="00637AEE">
          <w:delText>) par le biais de leurs structures nodales (</w:delText>
        </w:r>
        <w:r w:rsidDel="00637AEE">
          <w:rPr>
            <w:i/>
          </w:rPr>
          <w:delText>nodes structures)</w:delText>
        </w:r>
        <w:r w:rsidDel="00637AEE">
          <w:delText xml:space="preserve">, utilisés. La liaison entre les champs et tables physiques et leur </w:delText>
        </w:r>
        <w:r w:rsidDel="00637AEE">
          <w:lastRenderedPageBreak/>
          <w:delText>équivalents logiques est assurée par plusieurs tables de configuration</w:delText>
        </w:r>
      </w:del>
      <w:del w:id="98" w:author="ROUX, Kénan" w:date="2020-11-03T20:51:00Z">
        <w:r w:rsidDel="00811584">
          <w:delText> </w:delText>
        </w:r>
        <w:commentRangeStart w:id="99"/>
        <w:r w:rsidDel="00811584">
          <w:delText>dont la plus utilisée </w:delText>
        </w:r>
        <w:commentRangeEnd w:id="99"/>
        <w:r w:rsidDel="00811584">
          <w:rPr>
            <w:rStyle w:val="Marquedecommentaire"/>
            <w:rFonts w:eastAsiaTheme="minorHAnsi" w:cstheme="minorBidi"/>
            <w:color w:val="7D7B79" w:themeColor="text1" w:themeTint="A6"/>
            <w:lang w:val="fr-FR"/>
          </w:rPr>
          <w:commentReference w:id="99"/>
        </w:r>
        <w:r w:rsidDel="00811584">
          <w:delText>: M4RDC_REAL_FIELDS.</w:delText>
        </w:r>
      </w:del>
    </w:p>
    <w:p w14:paraId="09880B34" w14:textId="77777777" w:rsidR="008C2425" w:rsidDel="00637AEE" w:rsidRDefault="008C2425" w:rsidP="008C2425">
      <w:pPr>
        <w:pStyle w:val="Corpsdetexte"/>
        <w:rPr>
          <w:del w:id="100" w:author="ROUX, Kénan" w:date="2020-11-03T22:14:00Z"/>
          <w:moveFrom w:id="101" w:author="ROUX, Kénan" w:date="2020-11-03T21:01:00Z"/>
        </w:rPr>
      </w:pPr>
      <w:moveFromRangeStart w:id="102" w:author="ROUX, Kénan" w:date="2020-11-03T21:01:00Z" w:name="move55329689"/>
      <w:commentRangeStart w:id="103"/>
      <w:moveFrom w:id="104" w:author="ROUX, Kénan" w:date="2020-11-03T21:01:00Z">
        <w:del w:id="105" w:author="ROUX, Kénan" w:date="2020-11-03T22:14:00Z">
          <w:r w:rsidDel="00637AEE">
            <w:delText>Je vais ici vous décrire chaque couche de l’architecture de PeopleNet.</w:delText>
          </w:r>
          <w:commentRangeEnd w:id="103"/>
          <w:r w:rsidDel="00637AEE">
            <w:rPr>
              <w:rStyle w:val="Marquedecommentaire"/>
              <w:rFonts w:eastAsiaTheme="minorHAnsi" w:cstheme="minorBidi"/>
              <w:color w:val="7D7B79" w:themeColor="text1" w:themeTint="A6"/>
              <w:lang w:val="fr-FR"/>
            </w:rPr>
            <w:commentReference w:id="103"/>
          </w:r>
        </w:del>
      </w:moveFrom>
    </w:p>
    <w:moveFromRangeEnd w:id="102"/>
    <w:p w14:paraId="43227AAB" w14:textId="77777777" w:rsidR="008C2425" w:rsidRDefault="008C2425" w:rsidP="008C2425">
      <w:pPr>
        <w:pStyle w:val="Corpsdetexte"/>
      </w:pPr>
    </w:p>
    <w:p w14:paraId="1CC8D57A" w14:textId="77777777" w:rsidR="003235B2" w:rsidRDefault="008C2425" w:rsidP="003235B2">
      <w:pPr>
        <w:pStyle w:val="Titre7"/>
        <w:rPr>
          <w:ins w:id="106" w:author="ROUX, Kénan" w:date="2020-11-03T22:19:00Z"/>
        </w:rPr>
      </w:pPr>
      <w:bookmarkStart w:id="107" w:name="_Toc55141159"/>
      <w:r>
        <w:t xml:space="preserve">Une </w:t>
      </w:r>
      <w:del w:id="108" w:author="ROUX, Kénan" w:date="2020-11-03T21:03:00Z">
        <w:r w:rsidRPr="00A5326B" w:rsidDel="00E114A7">
          <w:delText>base</w:delText>
        </w:r>
        <w:r w:rsidDel="00E114A7">
          <w:delText xml:space="preserve"> de donnée</w:delText>
        </w:r>
      </w:del>
      <w:ins w:id="109" w:author="ROUX, Kénan" w:date="2020-11-03T21:03:00Z">
        <w:r w:rsidR="00E114A7">
          <w:t>couche</w:t>
        </w:r>
      </w:ins>
      <w:r>
        <w:t xml:space="preserve"> </w:t>
      </w:r>
      <w:del w:id="110" w:author="ROUX, Kénan" w:date="2020-11-03T22:10:00Z">
        <w:r w:rsidDel="00637AEE">
          <w:delText>physique</w:delText>
        </w:r>
      </w:del>
      <w:bookmarkEnd w:id="107"/>
      <w:ins w:id="111" w:author="ROUX, Kénan" w:date="2020-11-03T22:10:00Z">
        <w:r w:rsidR="00637AEE">
          <w:t>de données</w:t>
        </w:r>
      </w:ins>
    </w:p>
    <w:p w14:paraId="5FB27D9D" w14:textId="77777777" w:rsidR="00637AEE" w:rsidRPr="00637AEE" w:rsidRDefault="00637AEE" w:rsidP="00637AEE">
      <w:pPr>
        <w:rPr>
          <w:ins w:id="112" w:author="ROUX, Kénan" w:date="2020-11-03T21:37:00Z"/>
        </w:rPr>
        <w:pPrChange w:id="113" w:author="ROUX, Kénan" w:date="2020-11-03T22:19:00Z">
          <w:pPr>
            <w:pStyle w:val="Titre7"/>
          </w:pPr>
        </w:pPrChange>
      </w:pPr>
    </w:p>
    <w:p w14:paraId="5D89D723" w14:textId="77777777" w:rsidR="00637AEE" w:rsidRDefault="00637AEE" w:rsidP="00637AEE">
      <w:pPr>
        <w:pStyle w:val="Corpsdetexte"/>
        <w:keepNext/>
        <w:rPr>
          <w:ins w:id="114" w:author="ROUX, Kénan" w:date="2020-11-03T22:19:00Z"/>
        </w:rPr>
        <w:pPrChange w:id="115" w:author="ROUX, Kénan" w:date="2020-11-03T22:19:00Z">
          <w:pPr>
            <w:pStyle w:val="Corpsdetexte"/>
          </w:pPr>
        </w:pPrChange>
      </w:pPr>
      <w:ins w:id="116" w:author="ROUX, Kénan" w:date="2020-11-03T22:18:00Z">
        <w:r>
          <w:rPr>
            <w:noProof/>
            <w:lang w:val="fr-FR" w:eastAsia="fr-FR"/>
          </w:rPr>
          <w:drawing>
            <wp:inline distT="0" distB="0" distL="0" distR="0" wp14:anchorId="353BAEDE" wp14:editId="4DB04D12">
              <wp:extent cx="6210935" cy="19881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 de donnée relationnelle.jpg"/>
                      <pic:cNvPicPr/>
                    </pic:nvPicPr>
                    <pic:blipFill>
                      <a:blip r:embed="rId25">
                        <a:extLst>
                          <a:ext uri="{28A0092B-C50C-407E-A947-70E740481C1C}">
                            <a14:useLocalDpi xmlns:a14="http://schemas.microsoft.com/office/drawing/2010/main" val="0"/>
                          </a:ext>
                        </a:extLst>
                      </a:blip>
                      <a:stretch>
                        <a:fillRect/>
                      </a:stretch>
                    </pic:blipFill>
                    <pic:spPr>
                      <a:xfrm>
                        <a:off x="0" y="0"/>
                        <a:ext cx="6210935" cy="1988185"/>
                      </a:xfrm>
                      <a:prstGeom prst="rect">
                        <a:avLst/>
                      </a:prstGeom>
                    </pic:spPr>
                  </pic:pic>
                </a:graphicData>
              </a:graphic>
            </wp:inline>
          </w:drawing>
        </w:r>
      </w:ins>
    </w:p>
    <w:p w14:paraId="0C0F3129" w14:textId="09158321" w:rsidR="00637AEE" w:rsidRDefault="00637AEE" w:rsidP="00637AEE">
      <w:pPr>
        <w:pStyle w:val="Lgende"/>
        <w:jc w:val="center"/>
        <w:rPr>
          <w:ins w:id="117" w:author="ROUX, Kénan" w:date="2020-11-03T22:12:00Z"/>
        </w:rPr>
        <w:pPrChange w:id="118" w:author="ROUX, Kénan" w:date="2020-11-03T22:19:00Z">
          <w:pPr>
            <w:pStyle w:val="Corpsdetexte"/>
          </w:pPr>
        </w:pPrChange>
      </w:pPr>
      <w:ins w:id="119" w:author="ROUX, Kénan" w:date="2020-11-03T22:19:00Z">
        <w:r>
          <w:t xml:space="preserve">Figure </w:t>
        </w:r>
        <w:r>
          <w:fldChar w:fldCharType="begin"/>
        </w:r>
        <w:r>
          <w:instrText xml:space="preserve"> SEQ Figure \* ARABIC </w:instrText>
        </w:r>
      </w:ins>
      <w:r>
        <w:fldChar w:fldCharType="separate"/>
      </w:r>
      <w:ins w:id="120" w:author="ROUX, Kénan" w:date="2020-11-03T23:14:00Z">
        <w:r w:rsidR="00FF4977">
          <w:rPr>
            <w:noProof/>
          </w:rPr>
          <w:t>6</w:t>
        </w:r>
      </w:ins>
      <w:ins w:id="121" w:author="ROUX, Kénan" w:date="2020-11-03T22:19:00Z">
        <w:r>
          <w:fldChar w:fldCharType="end"/>
        </w:r>
        <w:r>
          <w:t xml:space="preserve"> : Base de données relationnelle</w:t>
        </w:r>
      </w:ins>
    </w:p>
    <w:p w14:paraId="3DDDA466" w14:textId="77777777" w:rsidR="00637AEE" w:rsidRDefault="00637AEE" w:rsidP="003235B2">
      <w:pPr>
        <w:pStyle w:val="Corpsdetexte"/>
        <w:rPr>
          <w:ins w:id="122" w:author="ROUX, Kénan" w:date="2020-11-03T21:37:00Z"/>
        </w:rPr>
      </w:pPr>
    </w:p>
    <w:p w14:paraId="7AF8A0DD" w14:textId="77777777" w:rsidR="003235B2" w:rsidRPr="003235B2" w:rsidRDefault="003235B2" w:rsidP="003235B2">
      <w:pPr>
        <w:pStyle w:val="Corpsdetexte"/>
        <w:pPrChange w:id="123" w:author="ROUX, Kénan" w:date="2020-11-03T21:37:00Z">
          <w:pPr>
            <w:pStyle w:val="Titre7"/>
          </w:pPr>
        </w:pPrChange>
      </w:pPr>
    </w:p>
    <w:p w14:paraId="2F4026E3" w14:textId="77777777" w:rsidR="00E114A7" w:rsidDel="00E114A7" w:rsidRDefault="008C2425" w:rsidP="008C2425">
      <w:pPr>
        <w:pStyle w:val="Corpsdetexte"/>
        <w:rPr>
          <w:moveFrom w:id="124" w:author="ROUX, Kénan" w:date="2020-11-03T21:06:00Z"/>
        </w:rPr>
      </w:pPr>
      <w:moveFromRangeStart w:id="125" w:author="ROUX, Kénan" w:date="2020-11-03T21:06:00Z" w:name="move55330024"/>
      <w:commentRangeStart w:id="126"/>
      <w:moveFrom w:id="127" w:author="ROUX, Kénan" w:date="2020-11-03T21:06:00Z">
        <w:r w:rsidDel="00E114A7">
          <w:t xml:space="preserve">Le progiciel se découpe en trois couches distinctes </w:t>
        </w:r>
        <w:commentRangeEnd w:id="126"/>
        <w:r w:rsidDel="00E114A7">
          <w:rPr>
            <w:rStyle w:val="Marquedecommentaire"/>
            <w:rFonts w:eastAsiaTheme="minorHAnsi" w:cstheme="minorBidi"/>
            <w:color w:val="7D7B79" w:themeColor="text1" w:themeTint="A6"/>
            <w:lang w:val="fr-FR"/>
          </w:rPr>
          <w:commentReference w:id="126"/>
        </w:r>
        <w:commentRangeStart w:id="128"/>
        <w:commentRangeStart w:id="129"/>
        <w:r w:rsidDel="00E114A7">
          <w:t>et tout</w:t>
        </w:r>
        <w:commentRangeEnd w:id="128"/>
        <w:r w:rsidDel="00E114A7">
          <w:rPr>
            <w:rStyle w:val="Marquedecommentaire"/>
            <w:rFonts w:eastAsiaTheme="minorHAnsi" w:cstheme="minorBidi"/>
            <w:color w:val="7D7B79" w:themeColor="text1" w:themeTint="A6"/>
            <w:lang w:val="fr-FR"/>
          </w:rPr>
          <w:commentReference w:id="128"/>
        </w:r>
        <w:commentRangeEnd w:id="129"/>
        <w:r w:rsidR="00F86B6D" w:rsidDel="00E114A7">
          <w:rPr>
            <w:rStyle w:val="Marquedecommentaire"/>
            <w:rFonts w:eastAsiaTheme="minorHAnsi" w:cstheme="minorBidi"/>
            <w:color w:val="7D7B79" w:themeColor="text1" w:themeTint="A6"/>
            <w:lang w:val="fr-FR"/>
          </w:rPr>
          <w:commentReference w:id="129"/>
        </w:r>
        <w:r w:rsidDel="00E114A7">
          <w:t>, des dépendances logiques entre les composants logiciels, aux code des différentes règles de calcul, en passant par le montant des rubriques de paie de chaque employé/pensionné… Toute la configuration du logiciel est stockée dans sa base de données. </w:t>
        </w:r>
      </w:moveFrom>
    </w:p>
    <w:moveFromRangeEnd w:id="125"/>
    <w:p w14:paraId="4B209BD2" w14:textId="77777777" w:rsidR="008C2425" w:rsidRPr="005D4739" w:rsidRDefault="008C2425" w:rsidP="008C2425">
      <w:pPr>
        <w:pStyle w:val="Corpsdetexte"/>
      </w:pPr>
    </w:p>
    <w:p w14:paraId="3D069A76" w14:textId="77777777" w:rsidR="008C2425" w:rsidRDefault="008C2425" w:rsidP="008C2425">
      <w:pPr>
        <w:pStyle w:val="Corpsdetexte"/>
        <w:rPr>
          <w:ins w:id="130" w:author="ROUX, Kénan" w:date="2020-11-03T22:24:00Z"/>
          <w:highlight w:val="yellow"/>
        </w:rPr>
      </w:pPr>
      <w:commentRangeStart w:id="131"/>
      <w:commentRangeStart w:id="132"/>
      <w:del w:id="133" w:author="ROUX, Kénan" w:date="2020-11-03T22:24:00Z">
        <w:r w:rsidRPr="00412DC8" w:rsidDel="00EC2F1D">
          <w:rPr>
            <w:highlight w:val="yellow"/>
          </w:rPr>
          <w:delText xml:space="preserve">Elle </w:delText>
        </w:r>
      </w:del>
      <w:del w:id="134" w:author="ROUX, Kénan" w:date="2020-11-03T22:20:00Z">
        <w:r w:rsidRPr="00412DC8" w:rsidDel="00637AEE">
          <w:rPr>
            <w:highlight w:val="yellow"/>
          </w:rPr>
          <w:delText xml:space="preserve">contient toutes les tables où les données utilisées par le logiciel sont stockées. Elle a la responsabilité du stockage des données, de leur intégrité, le respect des types de données </w:delText>
        </w:r>
        <w:r w:rsidDel="00637AEE">
          <w:rPr>
            <w:highlight w:val="yellow"/>
          </w:rPr>
          <w:delText>à</w:delText>
        </w:r>
        <w:r w:rsidRPr="00412DC8" w:rsidDel="00637AEE">
          <w:rPr>
            <w:highlight w:val="yellow"/>
          </w:rPr>
          <w:delText xml:space="preserve"> </w:delText>
        </w:r>
        <w:r w:rsidDel="00637AEE">
          <w:rPr>
            <w:highlight w:val="yellow"/>
          </w:rPr>
          <w:delText>stocker.</w:delText>
        </w:r>
        <w:commentRangeEnd w:id="131"/>
        <w:r w:rsidDel="00637AEE">
          <w:rPr>
            <w:rStyle w:val="Marquedecommentaire"/>
            <w:rFonts w:eastAsiaTheme="minorHAnsi" w:cstheme="minorBidi"/>
            <w:color w:val="7D7B79" w:themeColor="text1" w:themeTint="A6"/>
            <w:lang w:val="fr-FR"/>
          </w:rPr>
          <w:commentReference w:id="131"/>
        </w:r>
        <w:commentRangeEnd w:id="132"/>
        <w:r w:rsidR="003235B2" w:rsidDel="00637AEE">
          <w:rPr>
            <w:rStyle w:val="Marquedecommentaire"/>
            <w:rFonts w:eastAsiaTheme="minorHAnsi" w:cstheme="minorBidi"/>
            <w:color w:val="7D7B79" w:themeColor="text1" w:themeTint="A6"/>
            <w:lang w:val="fr-FR"/>
          </w:rPr>
          <w:commentReference w:id="132"/>
        </w:r>
      </w:del>
      <w:ins w:id="135" w:author="ROUX, Kénan" w:date="2020-11-03T22:20:00Z">
        <w:r w:rsidR="00637AEE">
          <w:rPr>
            <w:highlight w:val="yellow"/>
          </w:rPr>
          <w:t xml:space="preserve"> </w:t>
        </w:r>
      </w:ins>
    </w:p>
    <w:p w14:paraId="41606C2C" w14:textId="77777777" w:rsidR="004D5914" w:rsidRDefault="00EC2F1D" w:rsidP="008C2425">
      <w:pPr>
        <w:pStyle w:val="Corpsdetexte"/>
        <w:rPr>
          <w:ins w:id="136" w:author="ROUX, Kénan" w:date="2020-11-03T22:34:00Z"/>
        </w:rPr>
      </w:pPr>
      <w:ins w:id="137" w:author="ROUX, Kénan" w:date="2020-11-03T22:24:00Z">
        <w:r w:rsidRPr="00EC2F1D">
          <w:t xml:space="preserve">Elle </w:t>
        </w:r>
        <w:r w:rsidRPr="00EC2F1D">
          <w:t>contient la base de données logique du progiciel. C’est une base miroir de la BD physique (PDB)</w:t>
        </w:r>
        <w:r w:rsidR="004D5914">
          <w:t xml:space="preserve"> sur laquelle</w:t>
        </w:r>
      </w:ins>
      <w:ins w:id="138" w:author="ROUX, Kénan" w:date="2020-11-03T22:31:00Z">
        <w:r w:rsidR="004D5914">
          <w:t xml:space="preserve"> </w:t>
        </w:r>
      </w:ins>
      <w:ins w:id="139" w:author="ROUX, Kénan" w:date="2020-11-03T22:25:00Z">
        <w:r w:rsidR="004D5914">
          <w:t>la couche logique va</w:t>
        </w:r>
      </w:ins>
      <w:ins w:id="140" w:author="ROUX, Kénan" w:date="2020-11-03T22:34:00Z">
        <w:r w:rsidR="004D5914">
          <w:t xml:space="preserve"> venir</w:t>
        </w:r>
      </w:ins>
      <w:ins w:id="141" w:author="ROUX, Kénan" w:date="2020-11-03T22:25:00Z">
        <w:r w:rsidR="004D5914">
          <w:t xml:space="preserve"> </w:t>
        </w:r>
      </w:ins>
      <w:ins w:id="142" w:author="ROUX, Kénan" w:date="2020-11-03T22:32:00Z">
        <w:r w:rsidR="004D5914">
          <w:t>e</w:t>
        </w:r>
      </w:ins>
      <w:ins w:id="143" w:author="ROUX, Kénan" w:date="2020-11-03T22:27:00Z">
        <w:r>
          <w:t>xécuter des requêtes via un langage spécifique d’API-SQL</w:t>
        </w:r>
        <w:r w:rsidR="004D5914">
          <w:t xml:space="preserve">. </w:t>
        </w:r>
      </w:ins>
    </w:p>
    <w:p w14:paraId="2B229C84" w14:textId="77777777" w:rsidR="00EC2F1D" w:rsidRDefault="004D5914" w:rsidP="008C2425">
      <w:pPr>
        <w:pStyle w:val="Corpsdetexte"/>
        <w:rPr>
          <w:ins w:id="144" w:author="ROUX, Kénan" w:date="2020-11-03T22:29:00Z"/>
        </w:rPr>
      </w:pPr>
      <w:ins w:id="145" w:author="ROUX, Kénan" w:date="2020-11-03T22:27:00Z">
        <w:r>
          <w:t xml:space="preserve">Elle </w:t>
        </w:r>
      </w:ins>
      <w:ins w:id="146" w:author="ROUX, Kénan" w:date="2020-11-03T22:32:00Z">
        <w:r>
          <w:t>permet d’</w:t>
        </w:r>
      </w:ins>
      <w:ins w:id="147" w:author="ROUX, Kénan" w:date="2020-11-03T22:27:00Z">
        <w:r>
          <w:t xml:space="preserve">assurer </w:t>
        </w:r>
      </w:ins>
      <w:ins w:id="148" w:author="ROUX, Kénan" w:date="2020-11-03T22:28:00Z">
        <w:r w:rsidR="00EC2F1D">
          <w:t xml:space="preserve">le respect des contraintes logiques des données du </w:t>
        </w:r>
      </w:ins>
      <w:ins w:id="149" w:author="ROUX, Kénan" w:date="2020-11-03T22:29:00Z">
        <w:r w:rsidR="00EC2F1D">
          <w:t>progiciel</w:t>
        </w:r>
      </w:ins>
      <w:ins w:id="150" w:author="ROUX, Kénan" w:date="2020-11-03T22:34:00Z">
        <w:r>
          <w:t xml:space="preserve"> tels que les triggers sur les clés primaires</w:t>
        </w:r>
      </w:ins>
      <w:ins w:id="151" w:author="ROUX, Kénan" w:date="2020-11-03T22:29:00Z">
        <w:r w:rsidR="00EC2F1D">
          <w:t>.</w:t>
        </w:r>
      </w:ins>
    </w:p>
    <w:p w14:paraId="69DB4732" w14:textId="77777777" w:rsidR="00EC2F1D" w:rsidRPr="00EC2F1D" w:rsidRDefault="00EC2F1D" w:rsidP="008C2425">
      <w:pPr>
        <w:pStyle w:val="Corpsdetexte"/>
      </w:pPr>
      <w:ins w:id="152" w:author="ROUX, Kénan" w:date="2020-11-03T22:29:00Z">
        <w:r>
          <w:t>C’est elle qui gère le mapping des table</w:t>
        </w:r>
      </w:ins>
      <w:ins w:id="153" w:author="ROUX, Kénan" w:date="2020-11-03T22:30:00Z">
        <w:r>
          <w:t>s</w:t>
        </w:r>
      </w:ins>
      <w:ins w:id="154" w:author="ROUX, Kénan" w:date="2020-11-03T22:29:00Z">
        <w:r>
          <w:t xml:space="preserve"> logiques avec les tables physiques</w:t>
        </w:r>
      </w:ins>
      <w:ins w:id="155" w:author="ROUX, Kénan" w:date="2020-11-03T22:30:00Z">
        <w:r>
          <w:t xml:space="preserve"> par l’intermédiaire de table</w:t>
        </w:r>
      </w:ins>
      <w:ins w:id="156" w:author="ROUX, Kénan" w:date="2020-11-03T22:31:00Z">
        <w:r w:rsidR="004D5914">
          <w:t>s</w:t>
        </w:r>
      </w:ins>
      <w:ins w:id="157" w:author="ROUX, Kénan" w:date="2020-11-03T22:30:00Z">
        <w:r>
          <w:t xml:space="preserve"> de configuration</w:t>
        </w:r>
      </w:ins>
      <w:ins w:id="158" w:author="ROUX, Kénan" w:date="2020-11-03T22:31:00Z">
        <w:r w:rsidR="004D5914">
          <w:t>s</w:t>
        </w:r>
      </w:ins>
      <w:ins w:id="159" w:author="ROUX, Kénan" w:date="2020-11-03T22:30:00Z">
        <w:r>
          <w:t xml:space="preserve"> présents dans la BDD.</w:t>
        </w:r>
      </w:ins>
    </w:p>
    <w:p w14:paraId="1C4741CD" w14:textId="77777777" w:rsidR="008C2425" w:rsidRDefault="008C2425" w:rsidP="008C2425">
      <w:pPr>
        <w:pStyle w:val="Corpsdetexte"/>
        <w:rPr>
          <w:highlight w:val="yellow"/>
        </w:rPr>
      </w:pPr>
    </w:p>
    <w:p w14:paraId="74B419E1" w14:textId="77777777" w:rsidR="008C2425" w:rsidDel="00EC2F1D" w:rsidRDefault="008C2425" w:rsidP="008C2425">
      <w:pPr>
        <w:pStyle w:val="Corpsdetexte"/>
        <w:rPr>
          <w:del w:id="160" w:author="ROUX, Kénan" w:date="2020-11-03T22:31:00Z"/>
          <w:highlight w:val="yellow"/>
        </w:rPr>
      </w:pPr>
      <w:commentRangeStart w:id="161"/>
      <w:commentRangeStart w:id="162"/>
      <w:del w:id="163" w:author="ROUX, Kénan" w:date="2020-11-03T22:31:00Z">
        <w:r w:rsidDel="00EC2F1D">
          <w:rPr>
            <w:highlight w:val="yellow"/>
          </w:rPr>
          <w:delText>Par convention de nommage, toutes les tables physiques de configuration du créées et modifiable par les experts qui travaillent sur le progiciel en tant que TMA son identifiées lors des requêtes sur la base par un nom commençant par « M4 ».</w:delText>
        </w:r>
        <w:commentRangeEnd w:id="161"/>
        <w:r w:rsidDel="00EC2F1D">
          <w:rPr>
            <w:rStyle w:val="Marquedecommentaire"/>
            <w:rFonts w:eastAsiaTheme="minorHAnsi" w:cstheme="minorBidi"/>
            <w:color w:val="7D7B79" w:themeColor="text1" w:themeTint="A6"/>
            <w:lang w:val="fr-FR"/>
          </w:rPr>
          <w:commentReference w:id="161"/>
        </w:r>
        <w:commentRangeEnd w:id="162"/>
        <w:r w:rsidDel="00EC2F1D">
          <w:rPr>
            <w:rStyle w:val="Marquedecommentaire"/>
            <w:rFonts w:eastAsiaTheme="minorHAnsi" w:cstheme="minorBidi"/>
            <w:color w:val="7D7B79" w:themeColor="text1" w:themeTint="A6"/>
            <w:lang w:val="fr-FR"/>
          </w:rPr>
          <w:commentReference w:id="162"/>
        </w:r>
      </w:del>
    </w:p>
    <w:p w14:paraId="3C51C6B9" w14:textId="77777777" w:rsidR="008C2425" w:rsidRDefault="008C2425" w:rsidP="008C2425">
      <w:pPr>
        <w:pStyle w:val="Corpsdetexte"/>
        <w:rPr>
          <w:highlight w:val="yellow"/>
        </w:rPr>
      </w:pPr>
    </w:p>
    <w:p w14:paraId="284175F5" w14:textId="77777777" w:rsidR="008C2425" w:rsidRPr="00412DC8" w:rsidDel="004D5914" w:rsidRDefault="008C2425" w:rsidP="008C2425">
      <w:pPr>
        <w:pStyle w:val="Corpsdetexte"/>
        <w:rPr>
          <w:del w:id="164" w:author="ROUX, Kénan" w:date="2020-11-03T22:33:00Z"/>
        </w:rPr>
      </w:pPr>
      <w:commentRangeStart w:id="165"/>
      <w:commentRangeStart w:id="166"/>
      <w:del w:id="167" w:author="ROUX, Kénan" w:date="2020-11-03T22:33:00Z">
        <w:r w:rsidDel="004D5914">
          <w:rPr>
            <w:highlight w:val="yellow"/>
          </w:rPr>
          <w:delText>L</w:delText>
        </w:r>
        <w:r w:rsidRPr="00412DC8" w:rsidDel="004D5914">
          <w:rPr>
            <w:highlight w:val="yellow"/>
          </w:rPr>
          <w:delText>es contraintes logiques telles que les références et les jointures sont assurées par le niveau du dessus.</w:delText>
        </w:r>
        <w:commentRangeEnd w:id="165"/>
        <w:r w:rsidDel="004D5914">
          <w:rPr>
            <w:rStyle w:val="Marquedecommentaire"/>
            <w:rFonts w:eastAsiaTheme="minorHAnsi" w:cstheme="minorBidi"/>
            <w:color w:val="7D7B79" w:themeColor="text1" w:themeTint="A6"/>
            <w:lang w:val="fr-FR"/>
          </w:rPr>
          <w:commentReference w:id="165"/>
        </w:r>
        <w:commentRangeEnd w:id="166"/>
        <w:r w:rsidDel="004D5914">
          <w:rPr>
            <w:rStyle w:val="Marquedecommentaire"/>
            <w:rFonts w:eastAsiaTheme="minorHAnsi" w:cstheme="minorBidi"/>
            <w:color w:val="7D7B79" w:themeColor="text1" w:themeTint="A6"/>
            <w:lang w:val="fr-FR"/>
          </w:rPr>
          <w:commentReference w:id="166"/>
        </w:r>
      </w:del>
    </w:p>
    <w:p w14:paraId="72570E2B" w14:textId="77777777" w:rsidR="008C2425" w:rsidRDefault="008C2425" w:rsidP="008C2425">
      <w:pPr>
        <w:pStyle w:val="Titre7"/>
      </w:pPr>
      <w:bookmarkStart w:id="168" w:name="_Toc55141160"/>
      <w:r>
        <w:t>Une couche logique</w:t>
      </w:r>
      <w:bookmarkEnd w:id="168"/>
    </w:p>
    <w:p w14:paraId="10C7837B" w14:textId="77777777" w:rsidR="008C2425" w:rsidRDefault="008C2425" w:rsidP="008C2425">
      <w:pPr>
        <w:pStyle w:val="Corpsdetexte"/>
      </w:pPr>
      <w:r>
        <w:t>Elle permet à</w:t>
      </w:r>
      <w:r w:rsidRPr="005D4739">
        <w:t xml:space="preserve"> la couche applicative de charg</w:t>
      </w:r>
      <w:r>
        <w:t>er</w:t>
      </w:r>
      <w:r w:rsidRPr="005D4739">
        <w:t xml:space="preserve"> les données rapidement</w:t>
      </w:r>
      <w:r w:rsidRPr="004D5914">
        <w:t>, avec efficacité et flexibilité, permettant ainsi d’installer le progiciel sur une base de données physique fonctionnant sous n’importe quel système de gestion de base relationnel.</w:t>
      </w:r>
    </w:p>
    <w:p w14:paraId="510BC2E6" w14:textId="77777777" w:rsidR="008C2425" w:rsidRDefault="008C2425" w:rsidP="008C2425">
      <w:pPr>
        <w:pStyle w:val="Corpsdetexte"/>
      </w:pPr>
      <w:r>
        <w:t>Concrètement pour une table physique créée, une table logique y est reliée et c’est cette table logique qui sera appelée lors des requêtes exécutées par la couche applicative.</w:t>
      </w:r>
    </w:p>
    <w:p w14:paraId="4B40DAC1" w14:textId="77777777" w:rsidR="008C2425" w:rsidRDefault="008C2425" w:rsidP="008C2425">
      <w:pPr>
        <w:pStyle w:val="Corpsdetexte"/>
      </w:pPr>
    </w:p>
    <w:p w14:paraId="1214F8DB" w14:textId="77777777" w:rsidR="008C2425" w:rsidRDefault="008C2425" w:rsidP="008C2425">
      <w:pPr>
        <w:pStyle w:val="Corpsdetexte"/>
      </w:pPr>
      <w:r>
        <w:t xml:space="preserve">La couche logique sert principalement à pouvoir réécrire le modèle de donnée physique d’une manière plus adaptée à l’utilisation applicative des données. </w:t>
      </w:r>
    </w:p>
    <w:p w14:paraId="499B9BC3" w14:textId="04A1DC1F" w:rsidR="008C2425" w:rsidRDefault="008C2425" w:rsidP="008C2425">
      <w:pPr>
        <w:pStyle w:val="Corpsdetexte"/>
        <w:rPr>
          <w:ins w:id="169" w:author="ROUX, Kénan" w:date="2020-11-03T22:38:00Z"/>
        </w:rPr>
      </w:pPr>
      <w:r>
        <w:t>Ça permet entre autre de définir et d’automatiser des jointures récurrentes.</w:t>
      </w:r>
    </w:p>
    <w:p w14:paraId="5086536C" w14:textId="77777777" w:rsidR="0047552B" w:rsidRDefault="0047552B" w:rsidP="008C2425">
      <w:pPr>
        <w:pStyle w:val="Corpsdetexte"/>
        <w:rPr>
          <w:ins w:id="170" w:author="ROUX, Kénan" w:date="2020-11-03T22:37:00Z"/>
        </w:rPr>
      </w:pPr>
    </w:p>
    <w:p w14:paraId="519D006C" w14:textId="773FC4C3" w:rsidR="0047552B" w:rsidRDefault="0047552B" w:rsidP="0047552B">
      <w:pPr>
        <w:pStyle w:val="Titre8"/>
        <w:rPr>
          <w:ins w:id="171" w:author="ROUX, Kénan" w:date="2020-11-03T22:38:00Z"/>
        </w:rPr>
      </w:pPr>
      <w:moveToRangeStart w:id="172" w:author="ROUX, Kénan" w:date="2020-11-03T22:37:00Z" w:name="move55335479"/>
      <w:moveTo w:id="173" w:author="ROUX, Kénan" w:date="2020-11-03T22:37:00Z">
        <w:r>
          <w:t>Les Meta4 Objets</w:t>
        </w:r>
      </w:moveTo>
    </w:p>
    <w:p w14:paraId="73B1EEDB" w14:textId="77777777" w:rsidR="0047552B" w:rsidRDefault="0047552B" w:rsidP="0047552B">
      <w:pPr>
        <w:pStyle w:val="Corpsdetexte"/>
        <w:keepNext/>
        <w:rPr>
          <w:ins w:id="174" w:author="ROUX, Kénan" w:date="2020-11-03T22:39:00Z"/>
        </w:rPr>
        <w:pPrChange w:id="175" w:author="ROUX, Kénan" w:date="2020-11-03T22:39:00Z">
          <w:pPr>
            <w:pStyle w:val="Corpsdetexte"/>
          </w:pPr>
        </w:pPrChange>
      </w:pPr>
      <w:ins w:id="176" w:author="ROUX, Kénan" w:date="2020-11-03T22:38:00Z">
        <w:r>
          <w:rPr>
            <w:noProof/>
            <w:lang w:val="fr-FR" w:eastAsia="fr-FR"/>
          </w:rPr>
          <w:drawing>
            <wp:inline distT="0" distB="0" distL="0" distR="0" wp14:anchorId="0778A413" wp14:editId="5FAE931C">
              <wp:extent cx="6210935" cy="33623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3391739_397787908272274_8257145555710672261_n.jpg"/>
                      <pic:cNvPicPr/>
                    </pic:nvPicPr>
                    <pic:blipFill>
                      <a:blip r:embed="rId26">
                        <a:extLst>
                          <a:ext uri="{28A0092B-C50C-407E-A947-70E740481C1C}">
                            <a14:useLocalDpi xmlns:a14="http://schemas.microsoft.com/office/drawing/2010/main" val="0"/>
                          </a:ext>
                        </a:extLst>
                      </a:blip>
                      <a:stretch>
                        <a:fillRect/>
                      </a:stretch>
                    </pic:blipFill>
                    <pic:spPr>
                      <a:xfrm>
                        <a:off x="0" y="0"/>
                        <a:ext cx="6210935" cy="3362325"/>
                      </a:xfrm>
                      <a:prstGeom prst="rect">
                        <a:avLst/>
                      </a:prstGeom>
                    </pic:spPr>
                  </pic:pic>
                </a:graphicData>
              </a:graphic>
            </wp:inline>
          </w:drawing>
        </w:r>
      </w:ins>
    </w:p>
    <w:p w14:paraId="646C6F4A" w14:textId="54A765FF" w:rsidR="0047552B" w:rsidRPr="0047552B" w:rsidRDefault="0047552B" w:rsidP="0047552B">
      <w:pPr>
        <w:pStyle w:val="Lgende"/>
        <w:jc w:val="center"/>
        <w:rPr>
          <w:moveTo w:id="177" w:author="ROUX, Kénan" w:date="2020-11-03T22:37:00Z"/>
        </w:rPr>
        <w:pPrChange w:id="178" w:author="ROUX, Kénan" w:date="2020-11-03T22:39:00Z">
          <w:pPr>
            <w:pStyle w:val="Titre8"/>
          </w:pPr>
        </w:pPrChange>
      </w:pPr>
      <w:ins w:id="179" w:author="ROUX, Kénan" w:date="2020-11-03T22:39:00Z">
        <w:r>
          <w:t xml:space="preserve">Figure </w:t>
        </w:r>
        <w:r>
          <w:fldChar w:fldCharType="begin"/>
        </w:r>
        <w:r>
          <w:instrText xml:space="preserve"> SEQ Figure \* ARABIC </w:instrText>
        </w:r>
      </w:ins>
      <w:r>
        <w:fldChar w:fldCharType="separate"/>
      </w:r>
      <w:ins w:id="180" w:author="ROUX, Kénan" w:date="2020-11-03T23:14:00Z">
        <w:r w:rsidR="00FF4977">
          <w:rPr>
            <w:noProof/>
          </w:rPr>
          <w:t>7</w:t>
        </w:r>
      </w:ins>
      <w:ins w:id="181" w:author="ROUX, Kénan" w:date="2020-11-03T22:39:00Z">
        <w:r>
          <w:fldChar w:fldCharType="end"/>
        </w:r>
        <w:r>
          <w:t xml:space="preserve"> : Architecture d'un Meta4Objet</w:t>
        </w:r>
      </w:ins>
    </w:p>
    <w:p w14:paraId="0F2622DA" w14:textId="77777777" w:rsidR="0047552B" w:rsidRPr="00DF52A9" w:rsidRDefault="0047552B" w:rsidP="0047552B">
      <w:pPr>
        <w:rPr>
          <w:moveTo w:id="182" w:author="ROUX, Kénan" w:date="2020-11-03T22:37:00Z"/>
        </w:rPr>
      </w:pPr>
    </w:p>
    <w:p w14:paraId="4513C316" w14:textId="77777777" w:rsidR="0047552B" w:rsidRDefault="0047552B" w:rsidP="0047552B">
      <w:pPr>
        <w:pStyle w:val="Corpsdetexte"/>
        <w:rPr>
          <w:moveTo w:id="183" w:author="ROUX, Kénan" w:date="2020-11-03T22:37:00Z"/>
        </w:rPr>
      </w:pPr>
      <w:moveTo w:id="184" w:author="ROUX, Kénan" w:date="2020-11-03T22:37:00Z">
        <w:r>
          <w:t xml:space="preserve">Pour faire un rapprochement avec les langages de programmations orientés objets classiques, </w:t>
        </w:r>
        <w:commentRangeStart w:id="185"/>
        <w:r>
          <w:t xml:space="preserve">il s’agit des objets du progiciels, composés à minima d’un Node qui lui-même contient une Node Structure et potentiellement d’autres Nodes ayant eux même une Node Structure etc... </w:t>
        </w:r>
        <w:commentRangeEnd w:id="185"/>
        <w:r>
          <w:rPr>
            <w:rStyle w:val="Marquedecommentaire"/>
            <w:rFonts w:eastAsiaTheme="minorHAnsi" w:cstheme="minorBidi"/>
            <w:color w:val="7D7B79" w:themeColor="text1" w:themeTint="A6"/>
            <w:lang w:val="fr-FR"/>
          </w:rPr>
          <w:commentReference w:id="185"/>
        </w:r>
      </w:moveTo>
    </w:p>
    <w:p w14:paraId="222FFE2F" w14:textId="77777777" w:rsidR="0047552B" w:rsidRDefault="0047552B" w:rsidP="0047552B">
      <w:pPr>
        <w:pStyle w:val="Corpsdetexte"/>
        <w:rPr>
          <w:moveTo w:id="186" w:author="ROUX, Kénan" w:date="2020-11-03T22:37:00Z"/>
        </w:rPr>
      </w:pPr>
      <w:moveTo w:id="187" w:author="ROUX, Kénan" w:date="2020-11-03T22:37:00Z">
        <w:r>
          <w:lastRenderedPageBreak/>
          <w:t xml:space="preserve">Un Meta4 Objet correspond à un traitement complet, un moteur de calcul, le traitement de la paie d’une entité comptable, ou </w:t>
        </w:r>
        <w:commentRangeStart w:id="188"/>
        <w:r>
          <w:t>une présentation/écran du progiciel par exemple.</w:t>
        </w:r>
        <w:commentRangeEnd w:id="188"/>
        <w:r>
          <w:rPr>
            <w:rStyle w:val="Marquedecommentaire"/>
            <w:rFonts w:eastAsiaTheme="minorHAnsi" w:cstheme="minorBidi"/>
            <w:color w:val="7D7B79" w:themeColor="text1" w:themeTint="A6"/>
            <w:lang w:val="fr-FR"/>
          </w:rPr>
          <w:commentReference w:id="188"/>
        </w:r>
      </w:moveTo>
    </w:p>
    <w:p w14:paraId="263706BA" w14:textId="77777777" w:rsidR="0047552B" w:rsidRPr="005D4739" w:rsidRDefault="0047552B" w:rsidP="0047552B">
      <w:pPr>
        <w:pStyle w:val="Corpsdetexte"/>
        <w:rPr>
          <w:moveTo w:id="189" w:author="ROUX, Kénan" w:date="2020-11-03T22:37:00Z"/>
        </w:rPr>
      </w:pPr>
    </w:p>
    <w:p w14:paraId="2809C325" w14:textId="77777777" w:rsidR="0047552B" w:rsidRDefault="0047552B" w:rsidP="0047552B">
      <w:pPr>
        <w:pStyle w:val="Titre8"/>
        <w:rPr>
          <w:moveTo w:id="190" w:author="ROUX, Kénan" w:date="2020-11-03T22:37:00Z"/>
        </w:rPr>
      </w:pPr>
      <w:moveTo w:id="191" w:author="ROUX, Kénan" w:date="2020-11-03T22:37:00Z">
        <w:r>
          <w:t>Les Nodes et les Nodes Structures</w:t>
        </w:r>
      </w:moveTo>
    </w:p>
    <w:p w14:paraId="1990376A" w14:textId="77777777" w:rsidR="0047552B" w:rsidRPr="00DF52A9" w:rsidRDefault="0047552B" w:rsidP="0047552B">
      <w:pPr>
        <w:rPr>
          <w:moveTo w:id="192" w:author="ROUX, Kénan" w:date="2020-11-03T22:37:00Z"/>
        </w:rPr>
      </w:pPr>
    </w:p>
    <w:p w14:paraId="4CAA903C" w14:textId="77777777" w:rsidR="0047552B" w:rsidRDefault="0047552B" w:rsidP="0047552B">
      <w:pPr>
        <w:pStyle w:val="Corpsdetexte"/>
        <w:rPr>
          <w:moveTo w:id="193" w:author="ROUX, Kénan" w:date="2020-11-03T22:37:00Z"/>
        </w:rPr>
      </w:pPr>
      <w:commentRangeStart w:id="194"/>
      <w:moveTo w:id="195" w:author="ROUX, Kénan" w:date="2020-11-03T22:37:00Z">
        <w:r>
          <w:t xml:space="preserve">Les </w:t>
        </w:r>
        <w:r w:rsidRPr="00A5326B">
          <w:rPr>
            <w:b/>
          </w:rPr>
          <w:t>nodes</w:t>
        </w:r>
        <w:r>
          <w:t xml:space="preserve"> sont les composants qui chargent les données d’une ou plusieurs tables de la base de données à partir de la couche logique.</w:t>
        </w:r>
        <w:commentRangeEnd w:id="194"/>
        <w:r>
          <w:rPr>
            <w:rStyle w:val="Marquedecommentaire"/>
            <w:rFonts w:eastAsiaTheme="minorHAnsi" w:cstheme="minorBidi"/>
            <w:color w:val="7D7B79" w:themeColor="text1" w:themeTint="A6"/>
            <w:lang w:val="fr-FR"/>
          </w:rPr>
          <w:commentReference w:id="194"/>
        </w:r>
      </w:moveTo>
    </w:p>
    <w:p w14:paraId="466C2683" w14:textId="77777777" w:rsidR="0047552B" w:rsidRDefault="0047552B" w:rsidP="0047552B">
      <w:pPr>
        <w:pStyle w:val="Corpsdetexte"/>
        <w:rPr>
          <w:moveTo w:id="196" w:author="ROUX, Kénan" w:date="2020-11-03T22:37:00Z"/>
        </w:rPr>
      </w:pPr>
      <w:moveTo w:id="197" w:author="ROUX, Kénan" w:date="2020-11-03T22:37:00Z">
        <w:r>
          <w:t xml:space="preserve">Ils peuvent être imbriqués, on parlera dans ce cas de nœud père et de ses nœuds fils, permettant ainsi </w:t>
        </w:r>
        <w:commentRangeStart w:id="198"/>
        <w:r>
          <w:t xml:space="preserve">de faire des jointures </w:t>
        </w:r>
        <w:commentRangeStart w:id="199"/>
        <w:r>
          <w:t>dynamiques</w:t>
        </w:r>
        <w:commentRangeEnd w:id="198"/>
        <w:r>
          <w:rPr>
            <w:rStyle w:val="Marquedecommentaire"/>
            <w:rFonts w:eastAsiaTheme="minorHAnsi" w:cstheme="minorBidi"/>
            <w:color w:val="7D7B79" w:themeColor="text1" w:themeTint="A6"/>
            <w:lang w:val="fr-FR"/>
          </w:rPr>
          <w:commentReference w:id="198"/>
        </w:r>
        <w:r>
          <w:t xml:space="preserve"> </w:t>
        </w:r>
        <w:commentRangeEnd w:id="199"/>
        <w:r>
          <w:rPr>
            <w:rStyle w:val="Marquedecommentaire"/>
            <w:rFonts w:eastAsiaTheme="minorHAnsi" w:cstheme="minorBidi"/>
            <w:color w:val="7D7B79" w:themeColor="text1" w:themeTint="A6"/>
            <w:lang w:val="fr-FR"/>
          </w:rPr>
          <w:commentReference w:id="199"/>
        </w:r>
        <w:r>
          <w:t xml:space="preserve">entre plusieurs tables de la base de donnée physique. Ils peuvent également être des nœuds dis libres, </w:t>
        </w:r>
        <w:commentRangeStart w:id="200"/>
        <w:r>
          <w:t>c’est-à-dire qu’il ne sont pas liés au chargement du M4O (Meta4Object) mais restent disponible pour un appel de ceux-ci par les autres nœuds de l’objet.</w:t>
        </w:r>
        <w:commentRangeEnd w:id="200"/>
        <w:r>
          <w:rPr>
            <w:rStyle w:val="Marquedecommentaire"/>
            <w:rFonts w:eastAsiaTheme="minorHAnsi" w:cstheme="minorBidi"/>
            <w:color w:val="7D7B79" w:themeColor="text1" w:themeTint="A6"/>
            <w:lang w:val="fr-FR"/>
          </w:rPr>
          <w:commentReference w:id="200"/>
        </w:r>
      </w:moveTo>
    </w:p>
    <w:p w14:paraId="3E0E4BD4" w14:textId="77777777" w:rsidR="0047552B" w:rsidRDefault="0047552B" w:rsidP="0047552B">
      <w:pPr>
        <w:pStyle w:val="Corpsdetexte"/>
        <w:rPr>
          <w:moveTo w:id="201" w:author="ROUX, Kénan" w:date="2020-11-03T22:37:00Z"/>
        </w:rPr>
      </w:pPr>
      <w:moveTo w:id="202" w:author="ROUX, Kénan" w:date="2020-11-03T22:37:00Z">
        <w:r>
          <w:t xml:space="preserve">Les </w:t>
        </w:r>
        <w:r w:rsidRPr="00A5326B">
          <w:rPr>
            <w:b/>
          </w:rPr>
          <w:t>nodes structures</w:t>
        </w:r>
        <w:r>
          <w:t xml:space="preserve"> sont le squelette des nodes, elles sont héritables, </w:t>
        </w:r>
        <w:commentRangeStart w:id="203"/>
        <w:r>
          <w:t xml:space="preserve">sur chargeables </w:t>
        </w:r>
        <w:commentRangeEnd w:id="203"/>
        <w:r>
          <w:rPr>
            <w:rStyle w:val="Marquedecommentaire"/>
            <w:rFonts w:eastAsiaTheme="minorHAnsi" w:cstheme="minorBidi"/>
            <w:color w:val="7D7B79" w:themeColor="text1" w:themeTint="A6"/>
            <w:lang w:val="fr-FR"/>
          </w:rPr>
          <w:commentReference w:id="203"/>
        </w:r>
        <w:r>
          <w:t xml:space="preserve">et réutilisables, </w:t>
        </w:r>
        <w:r w:rsidRPr="00A5326B">
          <w:rPr>
            <w:b/>
          </w:rPr>
          <w:t>c’est ici qu’est toute la puissance du paradigme de programmation objet de PeopleNet</w:t>
        </w:r>
        <w:r>
          <w:t xml:space="preserve">. </w:t>
        </w:r>
      </w:moveTo>
    </w:p>
    <w:p w14:paraId="457FCE7F" w14:textId="77777777" w:rsidR="0047552B" w:rsidRDefault="0047552B" w:rsidP="0047552B">
      <w:pPr>
        <w:pStyle w:val="Corpsdetexte"/>
        <w:rPr>
          <w:moveTo w:id="204" w:author="ROUX, Kénan" w:date="2020-11-03T22:37:00Z"/>
        </w:rPr>
      </w:pPr>
      <w:moveTo w:id="205" w:author="ROUX, Kénan" w:date="2020-11-03T22:37:00Z">
        <w:r>
          <w:t>Une node structure possède un statement qui contient la requête écrite en API-SQL de chargement des données dans le node qui lui est associé.</w:t>
        </w:r>
      </w:moveTo>
    </w:p>
    <w:p w14:paraId="5321A6BE" w14:textId="77777777" w:rsidR="0047552B" w:rsidRDefault="0047552B" w:rsidP="0047552B">
      <w:pPr>
        <w:pStyle w:val="Corpsdetexte"/>
        <w:rPr>
          <w:moveTo w:id="206" w:author="ROUX, Kénan" w:date="2020-11-03T22:37:00Z"/>
        </w:rPr>
      </w:pPr>
      <w:commentRangeStart w:id="207"/>
      <w:moveTo w:id="208" w:author="ROUX, Kénan" w:date="2020-11-03T22:37:00Z">
        <w:r>
          <w:t xml:space="preserve">Elle contient également les méthodes, les concepts, les champs et les propriétés qui seront appelés dans le code pour l’exécution du traitement des données. </w:t>
        </w:r>
        <w:commentRangeEnd w:id="207"/>
        <w:r>
          <w:rPr>
            <w:rStyle w:val="Marquedecommentaire"/>
            <w:rFonts w:eastAsiaTheme="minorHAnsi" w:cstheme="minorBidi"/>
            <w:color w:val="7D7B79" w:themeColor="text1" w:themeTint="A6"/>
            <w:lang w:val="fr-FR"/>
          </w:rPr>
          <w:commentReference w:id="207"/>
        </w:r>
      </w:moveTo>
    </w:p>
    <w:p w14:paraId="4D06A13D" w14:textId="77777777" w:rsidR="0047552B" w:rsidRDefault="0047552B" w:rsidP="0047552B">
      <w:pPr>
        <w:pStyle w:val="Corpsdetexte"/>
        <w:rPr>
          <w:moveTo w:id="209" w:author="ROUX, Kénan" w:date="2020-11-03T22:37:00Z"/>
        </w:rPr>
      </w:pPr>
      <w:commentRangeStart w:id="210"/>
      <w:moveTo w:id="211" w:author="ROUX, Kénan" w:date="2020-11-03T22:37:00Z">
        <w:r>
          <w:t>Un node possède également un connector qui lui est propre permettant de paramétrer une propagation de l’exécution des méthodes et chargements vers son node fils.</w:t>
        </w:r>
        <w:commentRangeEnd w:id="210"/>
        <w:r>
          <w:rPr>
            <w:rStyle w:val="Marquedecommentaire"/>
            <w:rFonts w:eastAsiaTheme="minorHAnsi" w:cstheme="minorBidi"/>
            <w:color w:val="7D7B79" w:themeColor="text1" w:themeTint="A6"/>
            <w:lang w:val="fr-FR"/>
          </w:rPr>
          <w:commentReference w:id="210"/>
        </w:r>
      </w:moveTo>
    </w:p>
    <w:p w14:paraId="12646F50" w14:textId="77777777" w:rsidR="0047552B" w:rsidRDefault="0047552B" w:rsidP="0047552B">
      <w:pPr>
        <w:pStyle w:val="Corpsdetexte"/>
        <w:rPr>
          <w:moveTo w:id="212" w:author="ROUX, Kénan" w:date="2020-11-03T22:37:00Z"/>
        </w:rPr>
      </w:pPr>
    </w:p>
    <w:moveToRangeEnd w:id="172"/>
    <w:p w14:paraId="70C68870" w14:textId="77777777" w:rsidR="0047552B" w:rsidRDefault="0047552B" w:rsidP="008C2425">
      <w:pPr>
        <w:pStyle w:val="Corpsdetexte"/>
      </w:pPr>
    </w:p>
    <w:p w14:paraId="71B35623" w14:textId="77777777" w:rsidR="008C2425" w:rsidRDefault="008C2425" w:rsidP="008C2425">
      <w:pPr>
        <w:pStyle w:val="Corpsdetexte"/>
      </w:pPr>
    </w:p>
    <w:p w14:paraId="07FC75CD" w14:textId="7776C294" w:rsidR="008C2425" w:rsidRDefault="008C2425" w:rsidP="008C2425">
      <w:pPr>
        <w:pStyle w:val="Titre7"/>
      </w:pPr>
      <w:bookmarkStart w:id="213" w:name="_Toc55141161"/>
      <w:r>
        <w:t xml:space="preserve">Une </w:t>
      </w:r>
      <w:r w:rsidRPr="00A27A8B">
        <w:t>couche</w:t>
      </w:r>
      <w:r>
        <w:t xml:space="preserve"> </w:t>
      </w:r>
      <w:del w:id="214" w:author="ROUX, Kénan" w:date="2020-11-03T22:37:00Z">
        <w:r w:rsidDel="0047552B">
          <w:delText>applicative</w:delText>
        </w:r>
      </w:del>
      <w:bookmarkEnd w:id="213"/>
      <w:ins w:id="215" w:author="ROUX, Kénan" w:date="2020-11-03T22:37:00Z">
        <w:r w:rsidR="0047552B">
          <w:t>présentation</w:t>
        </w:r>
      </w:ins>
    </w:p>
    <w:p w14:paraId="7B400153" w14:textId="77777777" w:rsidR="008C2425" w:rsidRDefault="008C2425" w:rsidP="008C2425">
      <w:pPr>
        <w:pStyle w:val="Corpsdetexte"/>
      </w:pPr>
      <w:r w:rsidRPr="00B7580A">
        <w:t xml:space="preserve">La couche applicative contient tous les </w:t>
      </w:r>
      <w:commentRangeStart w:id="216"/>
      <w:r w:rsidRPr="00B7580A">
        <w:t xml:space="preserve">composants </w:t>
      </w:r>
      <w:commentRangeEnd w:id="216"/>
      <w:r>
        <w:rPr>
          <w:rStyle w:val="Marquedecommentaire"/>
          <w:rFonts w:eastAsiaTheme="minorHAnsi" w:cstheme="minorBidi"/>
          <w:color w:val="7D7B79" w:themeColor="text1" w:themeTint="A6"/>
          <w:lang w:val="fr-FR"/>
        </w:rPr>
        <w:commentReference w:id="216"/>
      </w:r>
      <w:r w:rsidRPr="00B7580A">
        <w:t>du progiciel, en voici une présentation conceptuelle :</w:t>
      </w:r>
    </w:p>
    <w:p w14:paraId="617FD4C5" w14:textId="77777777" w:rsidR="008C2425" w:rsidRPr="00B7580A" w:rsidRDefault="008C2425" w:rsidP="008C2425">
      <w:pPr>
        <w:pStyle w:val="Corpsdetexte"/>
      </w:pPr>
    </w:p>
    <w:p w14:paraId="00128115" w14:textId="6D3D5C81" w:rsidR="008C2425" w:rsidDel="0047552B" w:rsidRDefault="008C2425" w:rsidP="008C2425">
      <w:pPr>
        <w:pStyle w:val="Titre8"/>
        <w:rPr>
          <w:moveFrom w:id="217" w:author="ROUX, Kénan" w:date="2020-11-03T22:37:00Z"/>
        </w:rPr>
      </w:pPr>
      <w:bookmarkStart w:id="218" w:name="_Toc55141162"/>
      <w:moveFromRangeStart w:id="219" w:author="ROUX, Kénan" w:date="2020-11-03T22:37:00Z" w:name="move55335479"/>
      <w:moveFrom w:id="220" w:author="ROUX, Kénan" w:date="2020-11-03T22:37:00Z">
        <w:r w:rsidDel="0047552B">
          <w:t>Les Meta4 Objets</w:t>
        </w:r>
        <w:bookmarkEnd w:id="218"/>
      </w:moveFrom>
    </w:p>
    <w:p w14:paraId="60EEAB3D" w14:textId="185F4683" w:rsidR="008C2425" w:rsidRPr="00DF52A9" w:rsidDel="0047552B" w:rsidRDefault="008C2425" w:rsidP="008C2425">
      <w:pPr>
        <w:rPr>
          <w:moveFrom w:id="221" w:author="ROUX, Kénan" w:date="2020-11-03T22:37:00Z"/>
        </w:rPr>
      </w:pPr>
    </w:p>
    <w:p w14:paraId="3F2C2E3C" w14:textId="59F97847" w:rsidR="008C2425" w:rsidDel="0047552B" w:rsidRDefault="008C2425" w:rsidP="008C2425">
      <w:pPr>
        <w:pStyle w:val="Corpsdetexte"/>
        <w:rPr>
          <w:moveFrom w:id="222" w:author="ROUX, Kénan" w:date="2020-11-03T22:37:00Z"/>
        </w:rPr>
      </w:pPr>
      <w:moveFrom w:id="223" w:author="ROUX, Kénan" w:date="2020-11-03T22:37:00Z">
        <w:r w:rsidDel="0047552B">
          <w:t xml:space="preserve">Pour faire un rapprochement avec les langages de programmations orientés objets classiques, </w:t>
        </w:r>
        <w:commentRangeStart w:id="224"/>
        <w:r w:rsidDel="0047552B">
          <w:t xml:space="preserve">il s’agit des objets du progiciels, composés à minima d’un Node qui lui-même contient une Node Structure et potentiellement d’autres Nodes ayant eux même une Node Structure etc... </w:t>
        </w:r>
        <w:commentRangeEnd w:id="224"/>
        <w:r w:rsidDel="0047552B">
          <w:rPr>
            <w:rStyle w:val="Marquedecommentaire"/>
            <w:rFonts w:eastAsiaTheme="minorHAnsi" w:cstheme="minorBidi"/>
            <w:color w:val="7D7B79" w:themeColor="text1" w:themeTint="A6"/>
            <w:lang w:val="fr-FR"/>
          </w:rPr>
          <w:commentReference w:id="224"/>
        </w:r>
      </w:moveFrom>
    </w:p>
    <w:p w14:paraId="1CF68A91" w14:textId="3EC0B920" w:rsidR="008C2425" w:rsidDel="0047552B" w:rsidRDefault="008C2425" w:rsidP="008C2425">
      <w:pPr>
        <w:pStyle w:val="Corpsdetexte"/>
        <w:rPr>
          <w:moveFrom w:id="225" w:author="ROUX, Kénan" w:date="2020-11-03T22:37:00Z"/>
        </w:rPr>
      </w:pPr>
      <w:moveFrom w:id="226" w:author="ROUX, Kénan" w:date="2020-11-03T22:37:00Z">
        <w:r w:rsidDel="0047552B">
          <w:t xml:space="preserve">Un Meta4 Objet correspond à un traitement complet, un moteur de calcul, le traitement de la paie d’une entité comptable, ou </w:t>
        </w:r>
        <w:commentRangeStart w:id="227"/>
        <w:r w:rsidDel="0047552B">
          <w:t>une présentation/écran du progiciel par exemple.</w:t>
        </w:r>
        <w:commentRangeEnd w:id="227"/>
        <w:r w:rsidDel="0047552B">
          <w:rPr>
            <w:rStyle w:val="Marquedecommentaire"/>
            <w:rFonts w:eastAsiaTheme="minorHAnsi" w:cstheme="minorBidi"/>
            <w:color w:val="7D7B79" w:themeColor="text1" w:themeTint="A6"/>
            <w:lang w:val="fr-FR"/>
          </w:rPr>
          <w:commentReference w:id="227"/>
        </w:r>
      </w:moveFrom>
    </w:p>
    <w:p w14:paraId="392E9D31" w14:textId="028AD42D" w:rsidR="008C2425" w:rsidRPr="005D4739" w:rsidDel="0047552B" w:rsidRDefault="008C2425" w:rsidP="008C2425">
      <w:pPr>
        <w:pStyle w:val="Corpsdetexte"/>
        <w:rPr>
          <w:moveFrom w:id="228" w:author="ROUX, Kénan" w:date="2020-11-03T22:37:00Z"/>
        </w:rPr>
      </w:pPr>
    </w:p>
    <w:p w14:paraId="4C512356" w14:textId="22FA63C5" w:rsidR="008C2425" w:rsidDel="0047552B" w:rsidRDefault="008C2425" w:rsidP="008C2425">
      <w:pPr>
        <w:pStyle w:val="Titre8"/>
        <w:rPr>
          <w:moveFrom w:id="229" w:author="ROUX, Kénan" w:date="2020-11-03T22:37:00Z"/>
        </w:rPr>
      </w:pPr>
      <w:bookmarkStart w:id="230" w:name="_Toc55141163"/>
      <w:moveFrom w:id="231" w:author="ROUX, Kénan" w:date="2020-11-03T22:37:00Z">
        <w:r w:rsidDel="0047552B">
          <w:lastRenderedPageBreak/>
          <w:t>Les Nodes et les Nodes Structures</w:t>
        </w:r>
        <w:bookmarkEnd w:id="230"/>
      </w:moveFrom>
    </w:p>
    <w:p w14:paraId="5FC57F78" w14:textId="768F1500" w:rsidR="008C2425" w:rsidRPr="00DF52A9" w:rsidDel="0047552B" w:rsidRDefault="008C2425" w:rsidP="008C2425">
      <w:pPr>
        <w:rPr>
          <w:moveFrom w:id="232" w:author="ROUX, Kénan" w:date="2020-11-03T22:37:00Z"/>
        </w:rPr>
      </w:pPr>
    </w:p>
    <w:p w14:paraId="36B807A5" w14:textId="6C0FBD00" w:rsidR="008C2425" w:rsidDel="0047552B" w:rsidRDefault="008C2425" w:rsidP="008C2425">
      <w:pPr>
        <w:pStyle w:val="Corpsdetexte"/>
        <w:rPr>
          <w:moveFrom w:id="233" w:author="ROUX, Kénan" w:date="2020-11-03T22:37:00Z"/>
        </w:rPr>
      </w:pPr>
      <w:commentRangeStart w:id="234"/>
      <w:moveFrom w:id="235" w:author="ROUX, Kénan" w:date="2020-11-03T22:37:00Z">
        <w:r w:rsidDel="0047552B">
          <w:t xml:space="preserve">Les </w:t>
        </w:r>
        <w:r w:rsidRPr="00A5326B" w:rsidDel="0047552B">
          <w:rPr>
            <w:b/>
          </w:rPr>
          <w:t>nodes</w:t>
        </w:r>
        <w:r w:rsidDel="0047552B">
          <w:t xml:space="preserve"> sont les composants qui chargent les données d’une ou plusieurs tables de la base de données à partir de la couche logique.</w:t>
        </w:r>
        <w:commentRangeEnd w:id="234"/>
        <w:r w:rsidDel="0047552B">
          <w:rPr>
            <w:rStyle w:val="Marquedecommentaire"/>
            <w:rFonts w:eastAsiaTheme="minorHAnsi" w:cstheme="minorBidi"/>
            <w:color w:val="7D7B79" w:themeColor="text1" w:themeTint="A6"/>
            <w:lang w:val="fr-FR"/>
          </w:rPr>
          <w:commentReference w:id="234"/>
        </w:r>
      </w:moveFrom>
    </w:p>
    <w:p w14:paraId="4D0A11BE" w14:textId="01C59741" w:rsidR="008C2425" w:rsidDel="0047552B" w:rsidRDefault="008C2425" w:rsidP="008C2425">
      <w:pPr>
        <w:pStyle w:val="Corpsdetexte"/>
        <w:rPr>
          <w:moveFrom w:id="236" w:author="ROUX, Kénan" w:date="2020-11-03T22:37:00Z"/>
        </w:rPr>
      </w:pPr>
      <w:moveFrom w:id="237" w:author="ROUX, Kénan" w:date="2020-11-03T22:37:00Z">
        <w:r w:rsidDel="0047552B">
          <w:t xml:space="preserve">Ils peuvent être imbriqués, on parlera dans ce cas de nœud père et de ses nœuds fils, permettant ainsi </w:t>
        </w:r>
        <w:commentRangeStart w:id="238"/>
        <w:r w:rsidDel="0047552B">
          <w:t xml:space="preserve">de faire des jointures </w:t>
        </w:r>
        <w:commentRangeStart w:id="239"/>
        <w:r w:rsidDel="0047552B">
          <w:t>dynamiques</w:t>
        </w:r>
        <w:commentRangeEnd w:id="238"/>
        <w:r w:rsidDel="0047552B">
          <w:rPr>
            <w:rStyle w:val="Marquedecommentaire"/>
            <w:rFonts w:eastAsiaTheme="minorHAnsi" w:cstheme="minorBidi"/>
            <w:color w:val="7D7B79" w:themeColor="text1" w:themeTint="A6"/>
            <w:lang w:val="fr-FR"/>
          </w:rPr>
          <w:commentReference w:id="238"/>
        </w:r>
        <w:r w:rsidDel="0047552B">
          <w:t xml:space="preserve"> </w:t>
        </w:r>
        <w:commentRangeEnd w:id="239"/>
        <w:r w:rsidDel="0047552B">
          <w:rPr>
            <w:rStyle w:val="Marquedecommentaire"/>
            <w:rFonts w:eastAsiaTheme="minorHAnsi" w:cstheme="minorBidi"/>
            <w:color w:val="7D7B79" w:themeColor="text1" w:themeTint="A6"/>
            <w:lang w:val="fr-FR"/>
          </w:rPr>
          <w:commentReference w:id="239"/>
        </w:r>
        <w:r w:rsidDel="0047552B">
          <w:t xml:space="preserve">entre plusieurs tables de la base de donnée physique. Ils peuvent également être des nœuds dis libres, </w:t>
        </w:r>
        <w:commentRangeStart w:id="240"/>
        <w:r w:rsidDel="0047552B">
          <w:t>c’est-à-dire qu’il ne sont pas liés au chargement du M4O (Meta4Object) mais restent disponible pour un appel de ceux-ci par les autres nœuds de l’objet.</w:t>
        </w:r>
        <w:commentRangeEnd w:id="240"/>
        <w:r w:rsidDel="0047552B">
          <w:rPr>
            <w:rStyle w:val="Marquedecommentaire"/>
            <w:rFonts w:eastAsiaTheme="minorHAnsi" w:cstheme="minorBidi"/>
            <w:color w:val="7D7B79" w:themeColor="text1" w:themeTint="A6"/>
            <w:lang w:val="fr-FR"/>
          </w:rPr>
          <w:commentReference w:id="240"/>
        </w:r>
      </w:moveFrom>
    </w:p>
    <w:p w14:paraId="165786D5" w14:textId="59D14361" w:rsidR="008C2425" w:rsidDel="0047552B" w:rsidRDefault="008C2425" w:rsidP="008C2425">
      <w:pPr>
        <w:pStyle w:val="Corpsdetexte"/>
        <w:rPr>
          <w:moveFrom w:id="241" w:author="ROUX, Kénan" w:date="2020-11-03T22:37:00Z"/>
        </w:rPr>
      </w:pPr>
      <w:moveFrom w:id="242" w:author="ROUX, Kénan" w:date="2020-11-03T22:37:00Z">
        <w:r w:rsidDel="0047552B">
          <w:t xml:space="preserve">Les </w:t>
        </w:r>
        <w:r w:rsidRPr="00A5326B" w:rsidDel="0047552B">
          <w:rPr>
            <w:b/>
          </w:rPr>
          <w:t>nodes structures</w:t>
        </w:r>
        <w:r w:rsidDel="0047552B">
          <w:t xml:space="preserve"> sont le squelette des nodes, elles sont héritables, </w:t>
        </w:r>
        <w:commentRangeStart w:id="243"/>
        <w:r w:rsidDel="0047552B">
          <w:t xml:space="preserve">sur chargeables </w:t>
        </w:r>
        <w:commentRangeEnd w:id="243"/>
        <w:r w:rsidDel="0047552B">
          <w:rPr>
            <w:rStyle w:val="Marquedecommentaire"/>
            <w:rFonts w:eastAsiaTheme="minorHAnsi" w:cstheme="minorBidi"/>
            <w:color w:val="7D7B79" w:themeColor="text1" w:themeTint="A6"/>
            <w:lang w:val="fr-FR"/>
          </w:rPr>
          <w:commentReference w:id="243"/>
        </w:r>
        <w:r w:rsidDel="0047552B">
          <w:t xml:space="preserve">et réutilisables, </w:t>
        </w:r>
        <w:r w:rsidRPr="00A5326B" w:rsidDel="0047552B">
          <w:rPr>
            <w:b/>
          </w:rPr>
          <w:t>c’est ici qu’est toute la puissance du paradigme de programmation objet de PeopleNet</w:t>
        </w:r>
        <w:r w:rsidDel="0047552B">
          <w:t xml:space="preserve">. </w:t>
        </w:r>
      </w:moveFrom>
    </w:p>
    <w:p w14:paraId="36DC66EE" w14:textId="0556E47E" w:rsidR="008C2425" w:rsidDel="0047552B" w:rsidRDefault="008C2425" w:rsidP="008C2425">
      <w:pPr>
        <w:pStyle w:val="Corpsdetexte"/>
        <w:rPr>
          <w:moveFrom w:id="244" w:author="ROUX, Kénan" w:date="2020-11-03T22:37:00Z"/>
        </w:rPr>
      </w:pPr>
      <w:moveFrom w:id="245" w:author="ROUX, Kénan" w:date="2020-11-03T22:37:00Z">
        <w:r w:rsidDel="0047552B">
          <w:t>Une node structure possède un statement qui contient la requête écrite en API-SQL de chargement des données dans le node qui lui est associé.</w:t>
        </w:r>
      </w:moveFrom>
    </w:p>
    <w:p w14:paraId="4065923A" w14:textId="21722C9A" w:rsidR="008C2425" w:rsidDel="0047552B" w:rsidRDefault="008C2425" w:rsidP="008C2425">
      <w:pPr>
        <w:pStyle w:val="Corpsdetexte"/>
        <w:rPr>
          <w:moveFrom w:id="246" w:author="ROUX, Kénan" w:date="2020-11-03T22:37:00Z"/>
        </w:rPr>
      </w:pPr>
      <w:commentRangeStart w:id="247"/>
      <w:moveFrom w:id="248" w:author="ROUX, Kénan" w:date="2020-11-03T22:37:00Z">
        <w:r w:rsidDel="0047552B">
          <w:t xml:space="preserve">Elle contient également les méthodes, les concepts, les champs et les propriétés qui seront appelés dans le code pour l’exécution du traitement des données. </w:t>
        </w:r>
        <w:commentRangeEnd w:id="247"/>
        <w:r w:rsidDel="0047552B">
          <w:rPr>
            <w:rStyle w:val="Marquedecommentaire"/>
            <w:rFonts w:eastAsiaTheme="minorHAnsi" w:cstheme="minorBidi"/>
            <w:color w:val="7D7B79" w:themeColor="text1" w:themeTint="A6"/>
            <w:lang w:val="fr-FR"/>
          </w:rPr>
          <w:commentReference w:id="247"/>
        </w:r>
      </w:moveFrom>
    </w:p>
    <w:p w14:paraId="13A785C7" w14:textId="0B6BE56F" w:rsidR="008C2425" w:rsidDel="0047552B" w:rsidRDefault="008C2425" w:rsidP="008C2425">
      <w:pPr>
        <w:pStyle w:val="Corpsdetexte"/>
        <w:rPr>
          <w:moveFrom w:id="249" w:author="ROUX, Kénan" w:date="2020-11-03T22:37:00Z"/>
        </w:rPr>
      </w:pPr>
      <w:commentRangeStart w:id="250"/>
      <w:moveFrom w:id="251" w:author="ROUX, Kénan" w:date="2020-11-03T22:37:00Z">
        <w:r w:rsidDel="0047552B">
          <w:t>Un node possède également un connector qui lui est propre permettant de paramétrer une propagation de l’exécution des méthodes et chargements vers son node fils.</w:t>
        </w:r>
        <w:commentRangeEnd w:id="250"/>
        <w:r w:rsidDel="0047552B">
          <w:rPr>
            <w:rStyle w:val="Marquedecommentaire"/>
            <w:rFonts w:eastAsiaTheme="minorHAnsi" w:cstheme="minorBidi"/>
            <w:color w:val="7D7B79" w:themeColor="text1" w:themeTint="A6"/>
            <w:lang w:val="fr-FR"/>
          </w:rPr>
          <w:commentReference w:id="250"/>
        </w:r>
      </w:moveFrom>
    </w:p>
    <w:p w14:paraId="1CC3DA71" w14:textId="454D7ABD" w:rsidR="008C2425" w:rsidDel="0047552B" w:rsidRDefault="008C2425" w:rsidP="008C2425">
      <w:pPr>
        <w:pStyle w:val="Corpsdetexte"/>
        <w:rPr>
          <w:moveFrom w:id="252" w:author="ROUX, Kénan" w:date="2020-11-03T22:37:00Z"/>
        </w:rPr>
      </w:pPr>
    </w:p>
    <w:moveFromRangeEnd w:id="219"/>
    <w:p w14:paraId="209FEEE7" w14:textId="77777777" w:rsidR="008C2425" w:rsidRDefault="008C2425" w:rsidP="008C2425">
      <w:pPr>
        <w:pStyle w:val="Corpsdetexte"/>
      </w:pPr>
    </w:p>
    <w:p w14:paraId="329CE331" w14:textId="77777777" w:rsidR="008C2425" w:rsidRDefault="008C2425" w:rsidP="008C2425">
      <w:pPr>
        <w:pStyle w:val="Titre6"/>
      </w:pPr>
      <w:r>
        <w:t>Le fonctionnement de PeopleNet pour le calcul de paie.</w:t>
      </w:r>
    </w:p>
    <w:p w14:paraId="47C4AF62" w14:textId="77777777" w:rsidR="008C2425" w:rsidRDefault="008C2425" w:rsidP="008C2425"/>
    <w:p w14:paraId="5F89219C" w14:textId="77777777" w:rsidR="008C2425" w:rsidRDefault="008C2425" w:rsidP="008C2425">
      <w:pPr>
        <w:pStyle w:val="Corpsdetexte"/>
      </w:pPr>
      <w:r>
        <w:t>Tout dans PeopleNet est un metaobjet, de l’écran de gestion des contrats, au moteur de calcul de la paie plus communément appelé traitement de la paie.</w:t>
      </w:r>
    </w:p>
    <w:p w14:paraId="2ADB43CD" w14:textId="77777777" w:rsidR="008C2425" w:rsidRDefault="008C2425" w:rsidP="008C2425">
      <w:pPr>
        <w:pStyle w:val="Corpsdetexte"/>
      </w:pPr>
      <w:commentRangeStart w:id="253"/>
      <w:r>
        <w:t>Comme nombre de rubriques de paie possèdent un socle commun de règle de calcul, chacune d’entre elle sera surchargée au besoin au sein d’un meta4obet du traitement de paie d’une structure financière spécifique (grand domaine d’application dans le calcul des différend fond de retraites donc) développée dans le progiciel en héritant du meta4objet de la paie dite standard, telle que délivrée par l’éditeur.</w:t>
      </w:r>
      <w:commentRangeEnd w:id="253"/>
      <w:r>
        <w:rPr>
          <w:rStyle w:val="Marquedecommentaire"/>
          <w:rFonts w:eastAsiaTheme="minorHAnsi" w:cstheme="minorBidi"/>
          <w:color w:val="7D7B79" w:themeColor="text1" w:themeTint="A6"/>
          <w:lang w:val="fr-FR"/>
        </w:rPr>
        <w:commentReference w:id="253"/>
      </w:r>
    </w:p>
    <w:p w14:paraId="38C4D90E" w14:textId="77777777" w:rsidR="008C2425" w:rsidRDefault="008C2425" w:rsidP="008C2425">
      <w:pPr>
        <w:pStyle w:val="Corpsdetexte"/>
      </w:pPr>
      <w:r>
        <w:t>Chaque rubrique de paie est destinée à être une ligne sur le bulletin de salaire, tel que le salaire de base par exemple.</w:t>
      </w:r>
    </w:p>
    <w:p w14:paraId="72C7AFCC" w14:textId="77777777" w:rsidR="008C2425" w:rsidRDefault="008C2425" w:rsidP="008C2425">
      <w:pPr>
        <w:pStyle w:val="Corpsdetexte"/>
      </w:pPr>
      <w:commentRangeStart w:id="254"/>
      <w:commentRangeStart w:id="255"/>
      <w:r>
        <w:t xml:space="preserve">Chacune de ces rubriques, paramétrable et héritable, est composée d’un ou plusieurs composants permettant de la calculer, chacun de ces composants forment une variable paramétrable dans l’Éditeur de paie du meta4objet de paie en question et dont le code d’exécution pour être hérité d’une variable d’un objet de paie d’un niveau supérieur, auquel on peut également ajouter des règles de calcul en plus qui viendront s’exécutées sur la variable dans l’ordre qui leur est indiqué. </w:t>
      </w:r>
      <w:commentRangeEnd w:id="254"/>
      <w:r>
        <w:rPr>
          <w:rStyle w:val="Marquedecommentaire"/>
          <w:rFonts w:eastAsiaTheme="minorHAnsi" w:cstheme="minorBidi"/>
          <w:color w:val="7D7B79" w:themeColor="text1" w:themeTint="A6"/>
          <w:lang w:val="fr-FR"/>
        </w:rPr>
        <w:commentReference w:id="254"/>
      </w:r>
      <w:commentRangeEnd w:id="255"/>
      <w:r w:rsidR="00637AEE">
        <w:rPr>
          <w:rStyle w:val="Marquedecommentaire"/>
          <w:rFonts w:eastAsiaTheme="minorHAnsi" w:cstheme="minorBidi"/>
          <w:color w:val="7D7B79" w:themeColor="text1" w:themeTint="A6"/>
          <w:lang w:val="fr-FR"/>
        </w:rPr>
        <w:commentReference w:id="255"/>
      </w:r>
    </w:p>
    <w:p w14:paraId="71B00A69" w14:textId="77777777" w:rsidR="008C2425" w:rsidRDefault="008C2425" w:rsidP="008C2425">
      <w:pPr>
        <w:pStyle w:val="Corpsdetexte"/>
      </w:pPr>
      <w:commentRangeStart w:id="256"/>
      <w:r>
        <w:lastRenderedPageBreak/>
        <w:t>Là est toute la puissance de fonctionnement de PeopleNet et qui en fait un progiciel adaptable à n’importe quelle organisation, mais ses rubriques aux règles spécifiques doivent pouvoir être maintenues pour suivre les aléas de la législation et c’est là que l’équipe TMA Meta4 intervient.</w:t>
      </w:r>
      <w:commentRangeEnd w:id="256"/>
      <w:r>
        <w:rPr>
          <w:rStyle w:val="Marquedecommentaire"/>
          <w:rFonts w:eastAsiaTheme="minorHAnsi" w:cstheme="minorBidi"/>
          <w:color w:val="7D7B79" w:themeColor="text1" w:themeTint="A6"/>
          <w:lang w:val="fr-FR"/>
        </w:rPr>
        <w:commentReference w:id="256"/>
      </w:r>
    </w:p>
    <w:p w14:paraId="098C4E2A" w14:textId="77777777" w:rsidR="008C2425" w:rsidRDefault="008C2425" w:rsidP="008C2425">
      <w:pPr>
        <w:pStyle w:val="Corpsdetexte"/>
      </w:pPr>
    </w:p>
    <w:p w14:paraId="669F6A03" w14:textId="77777777" w:rsidR="008C2425" w:rsidRDefault="008C2425" w:rsidP="008C2425">
      <w:pPr>
        <w:pStyle w:val="Corpsdetexte"/>
      </w:pPr>
    </w:p>
    <w:p w14:paraId="0CB2DD3E" w14:textId="77777777" w:rsidR="008C2425" w:rsidRDefault="008C2425" w:rsidP="008C2425">
      <w:pPr>
        <w:pStyle w:val="Corpsdetexte"/>
      </w:pPr>
    </w:p>
    <w:p w14:paraId="44DE596E" w14:textId="77777777" w:rsidR="008C2425" w:rsidRDefault="008C2425" w:rsidP="008C2425">
      <w:pPr>
        <w:pStyle w:val="Corpsdetexte"/>
      </w:pPr>
    </w:p>
    <w:p w14:paraId="2119BCDC" w14:textId="77777777" w:rsidR="008C2425" w:rsidRPr="00A5326B" w:rsidRDefault="008C2425" w:rsidP="008C2425">
      <w:pPr>
        <w:pStyle w:val="Corpsdetexte"/>
      </w:pPr>
    </w:p>
    <w:p w14:paraId="736F0CF9" w14:textId="77777777" w:rsidR="008C2425" w:rsidRDefault="008C2425" w:rsidP="008C2425">
      <w:pPr>
        <w:pStyle w:val="Titre5"/>
      </w:pPr>
      <w:bookmarkStart w:id="257" w:name="_Toc55141164"/>
      <w:r>
        <w:t>RamDL</w:t>
      </w:r>
      <w:bookmarkEnd w:id="257"/>
    </w:p>
    <w:p w14:paraId="0651B07C" w14:textId="77777777" w:rsidR="008C2425" w:rsidRDefault="008C2425" w:rsidP="008C2425">
      <w:pPr>
        <w:pStyle w:val="Corpsdetexte"/>
      </w:pPr>
    </w:p>
    <w:p w14:paraId="79B19CB7" w14:textId="3066DE07" w:rsidR="009272F0" w:rsidRDefault="008C2425" w:rsidP="008C2425">
      <w:pPr>
        <w:pStyle w:val="Corpsdetexte"/>
      </w:pPr>
      <w:r>
        <w:t xml:space="preserve">Comme l’architecture de PeopleNet est en fait une énorme base de donnée, nous utilisons </w:t>
      </w:r>
      <w:r w:rsidR="00DA3AF0">
        <w:t>Ram</w:t>
      </w:r>
      <w:r w:rsidR="00DA3AF0">
        <w:t>DL</w:t>
      </w:r>
      <w:r>
        <w:t xml:space="preserve">. </w:t>
      </w:r>
    </w:p>
    <w:p w14:paraId="79C79C2F" w14:textId="29661DB7" w:rsidR="009272F0" w:rsidRDefault="008C2425" w:rsidP="008C2425">
      <w:pPr>
        <w:pStyle w:val="Corpsdetexte"/>
      </w:pPr>
      <w:r>
        <w:t>Il permet</w:t>
      </w:r>
      <w:r w:rsidR="00DA3AF0">
        <w:t xml:space="preserve"> entre autres</w:t>
      </w:r>
      <w:r>
        <w:t xml:space="preserve"> de</w:t>
      </w:r>
      <w:r w:rsidR="009272F0">
        <w:t xml:space="preserve"> : </w:t>
      </w:r>
    </w:p>
    <w:p w14:paraId="06EC3AA0" w14:textId="408C59B1" w:rsidR="008C2425" w:rsidRDefault="009272F0" w:rsidP="00DA3AF0">
      <w:pPr>
        <w:pStyle w:val="Corpsdetexte"/>
        <w:numPr>
          <w:ilvl w:val="0"/>
          <w:numId w:val="9"/>
        </w:numPr>
      </w:pPr>
      <w:r>
        <w:t>S</w:t>
      </w:r>
      <w:r w:rsidR="008C2425">
        <w:t>e connecter à un</w:t>
      </w:r>
      <w:r w:rsidR="00DA3AF0">
        <w:t>e base de données source et a une base de données destinataire q</w:t>
      </w:r>
      <w:r w:rsidR="008C2425">
        <w:t>ui hébergent chacun</w:t>
      </w:r>
      <w:r w:rsidR="00DA3AF0">
        <w:t>e</w:t>
      </w:r>
      <w:r w:rsidR="008C2425">
        <w:t xml:space="preserve"> leur version de PeopleNet.</w:t>
      </w:r>
    </w:p>
    <w:p w14:paraId="7A1AB00C" w14:textId="282ED055" w:rsidR="0032435D" w:rsidRDefault="0032435D" w:rsidP="00DA3AF0">
      <w:pPr>
        <w:pStyle w:val="Corpsdetexte"/>
        <w:numPr>
          <w:ilvl w:val="0"/>
          <w:numId w:val="9"/>
        </w:numPr>
      </w:pPr>
      <w:r>
        <w:t xml:space="preserve">Générer des package d’installations à partir des « Task » créées grâce à l’interface PeopleNet et répertoriant tous les composants crées, modifiés ou supprimés lors d’un développement. Que se soit des méta4objet, les nodes et nodes structures qui les composent ou encore une table logique… Tout est répertorié pour permettre à RamDL de livrer tous les composants mis à jour. </w:t>
      </w:r>
    </w:p>
    <w:p w14:paraId="62B471CE" w14:textId="0882FAC7" w:rsidR="008C2425" w:rsidRDefault="0032435D" w:rsidP="00DA3AF0">
      <w:pPr>
        <w:pStyle w:val="Corpsdetexte"/>
        <w:numPr>
          <w:ilvl w:val="0"/>
          <w:numId w:val="9"/>
        </w:numPr>
      </w:pPr>
      <w:r>
        <w:t>Gérer</w:t>
      </w:r>
      <w:r w:rsidR="009272F0">
        <w:t xml:space="preserve"> et installer </w:t>
      </w:r>
      <w:r>
        <w:t>ces packs</w:t>
      </w:r>
      <w:r w:rsidR="008C2425">
        <w:t xml:space="preserve"> d’installations </w:t>
      </w:r>
      <w:r w:rsidR="00DA3AF0">
        <w:t xml:space="preserve">représentés par </w:t>
      </w:r>
      <w:r>
        <w:t>des</w:t>
      </w:r>
      <w:r>
        <w:t xml:space="preserve"> </w:t>
      </w:r>
      <w:r>
        <w:t>petites</w:t>
      </w:r>
      <w:r w:rsidR="00DA3AF0">
        <w:t xml:space="preserve"> base</w:t>
      </w:r>
      <w:r>
        <w:t>s</w:t>
      </w:r>
      <w:r w:rsidR="00DA3AF0">
        <w:t xml:space="preserve"> de données contenant toutes les tables ayant été modifiées lors du développement</w:t>
      </w:r>
      <w:r>
        <w:t xml:space="preserve"> et qui sont</w:t>
      </w:r>
      <w:r w:rsidR="00DA3AF0">
        <w:t xml:space="preserve"> à mettre à jour dans la bdd destinataire.</w:t>
      </w:r>
    </w:p>
    <w:p w14:paraId="5249E6BF" w14:textId="33CDEF31" w:rsidR="0032435D" w:rsidRDefault="0032435D" w:rsidP="00DA3AF0">
      <w:pPr>
        <w:pStyle w:val="Corpsdetexte"/>
        <w:numPr>
          <w:ilvl w:val="0"/>
          <w:numId w:val="9"/>
        </w:numPr>
      </w:pPr>
      <w:r>
        <w:t>Lors de l’installation d’un pack il génère et exécute le script permettant le transfert des données de l’origine à la destination et tient l’</w:t>
      </w:r>
      <w:r w:rsidR="00FF4977">
        <w:t>utilisateur</w:t>
      </w:r>
      <w:r>
        <w:t xml:space="preserve"> au courant de toute erreur pouvant intervenir lors du transfert.</w:t>
      </w:r>
    </w:p>
    <w:p w14:paraId="6392C3B7" w14:textId="5AB9AD87" w:rsidR="0032435D" w:rsidRDefault="0032435D" w:rsidP="00DA3AF0">
      <w:pPr>
        <w:pStyle w:val="Corpsdetexte"/>
        <w:numPr>
          <w:ilvl w:val="0"/>
          <w:numId w:val="9"/>
        </w:numPr>
      </w:pPr>
      <w:r>
        <w:t>C’est avec lui que nous exécutons nos test</w:t>
      </w:r>
      <w:r w:rsidR="00FF4977">
        <w:t>s</w:t>
      </w:r>
      <w:r>
        <w:t xml:space="preserve"> d’installation sur les environnements prévus à cet effet.</w:t>
      </w:r>
    </w:p>
    <w:p w14:paraId="3EC066EA" w14:textId="77777777" w:rsidR="00FF4977" w:rsidRDefault="00FF4977" w:rsidP="00FF4977">
      <w:pPr>
        <w:pStyle w:val="Corpsdetexte"/>
        <w:keepNext/>
      </w:pPr>
      <w:r>
        <w:rPr>
          <w:noProof/>
          <w:lang w:val="fr-FR" w:eastAsia="fr-FR"/>
        </w:rPr>
        <w:lastRenderedPageBreak/>
        <w:drawing>
          <wp:inline distT="0" distB="0" distL="0" distR="0" wp14:anchorId="7C7F5B6B" wp14:editId="0C4E62C5">
            <wp:extent cx="6210935" cy="44411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RAMDL installe success.PNG"/>
                    <pic:cNvPicPr/>
                  </pic:nvPicPr>
                  <pic:blipFill>
                    <a:blip r:embed="rId27">
                      <a:extLst>
                        <a:ext uri="{28A0092B-C50C-407E-A947-70E740481C1C}">
                          <a14:useLocalDpi xmlns:a14="http://schemas.microsoft.com/office/drawing/2010/main" val="0"/>
                        </a:ext>
                      </a:extLst>
                    </a:blip>
                    <a:stretch>
                      <a:fillRect/>
                    </a:stretch>
                  </pic:blipFill>
                  <pic:spPr>
                    <a:xfrm>
                      <a:off x="0" y="0"/>
                      <a:ext cx="6210935" cy="4441190"/>
                    </a:xfrm>
                    <a:prstGeom prst="rect">
                      <a:avLst/>
                    </a:prstGeom>
                  </pic:spPr>
                </pic:pic>
              </a:graphicData>
            </a:graphic>
          </wp:inline>
        </w:drawing>
      </w:r>
    </w:p>
    <w:p w14:paraId="7638E750" w14:textId="415E0BD5" w:rsidR="00FF4977" w:rsidRDefault="00FF4977" w:rsidP="00FF4977">
      <w:pPr>
        <w:pStyle w:val="Lgende"/>
        <w:jc w:val="center"/>
      </w:pPr>
      <w:r>
        <w:t xml:space="preserve">Figure </w:t>
      </w:r>
      <w:fldSimple w:instr=" SEQ Figure \* ARABIC ">
        <w:r>
          <w:rPr>
            <w:noProof/>
          </w:rPr>
          <w:t>8</w:t>
        </w:r>
      </w:fldSimple>
      <w:r>
        <w:t xml:space="preserve"> : Capture de l'installation d'un package de la bbd Origine à la bdd Destination</w:t>
      </w:r>
    </w:p>
    <w:p w14:paraId="7F9756D1" w14:textId="63E8A137" w:rsidR="008C2425" w:rsidRDefault="008C2425" w:rsidP="008C2425">
      <w:pPr>
        <w:pStyle w:val="Corpsdetexte"/>
        <w:rPr>
          <w:ins w:id="258" w:author="ROUX, Kénan" w:date="2020-11-03T23:14:00Z"/>
        </w:rPr>
      </w:pPr>
      <w:bookmarkStart w:id="259" w:name="_GoBack"/>
      <w:bookmarkEnd w:id="259"/>
    </w:p>
    <w:p w14:paraId="6E7DA3F4" w14:textId="77777777" w:rsidR="00FF4977" w:rsidRPr="00B469B4" w:rsidRDefault="00FF4977" w:rsidP="008C2425">
      <w:pPr>
        <w:pStyle w:val="Corpsdetexte"/>
      </w:pPr>
    </w:p>
    <w:p w14:paraId="6BEA7BD2" w14:textId="77777777" w:rsidR="008C2425" w:rsidRDefault="008C2425" w:rsidP="008C2425">
      <w:pPr>
        <w:pStyle w:val="Titre5"/>
      </w:pPr>
      <w:bookmarkStart w:id="260" w:name="_Toc55141165"/>
      <w:r>
        <w:t>Squirrel SQL</w:t>
      </w:r>
      <w:bookmarkEnd w:id="260"/>
    </w:p>
    <w:p w14:paraId="1D9D16B6" w14:textId="77777777" w:rsidR="008C2425" w:rsidRDefault="008C2425" w:rsidP="008C2425">
      <w:pPr>
        <w:pStyle w:val="Corpsdetexte"/>
      </w:pPr>
    </w:p>
    <w:p w14:paraId="2E7CFB7E" w14:textId="73B95F59" w:rsidR="008C2425" w:rsidRDefault="008C2425" w:rsidP="008C2425">
      <w:pPr>
        <w:pStyle w:val="Corpsdetexte"/>
      </w:pPr>
      <w:r>
        <w:t xml:space="preserve">Squirrel SQL est un client de gestion de base de données écrit en JAVA, il permet de réaliser tout ce qu’un SGBDR classique permet et également de créer et stocker des snippets de génération de requêtes SQL les plus utilisées. Comme par exemple l’ouverture/fermeture de paie directement par l’interaction à la base de données sans passer par le client PeopleNet. C’est un outil de gain de temps considérable avec son auto-complétion et sa possibilité de modification de données directement à partir </w:t>
      </w:r>
      <w:r w:rsidR="009272F0">
        <w:t xml:space="preserve">de l’affichage </w:t>
      </w:r>
      <w:r w:rsidR="0047552B">
        <w:t>des résultats</w:t>
      </w:r>
      <w:r>
        <w:t xml:space="preserve"> d’une requête. Il permet également de se connecter sur plusieurs bases de données en simultané via des onglets possédants chacun leurs historiques de résultat de requête.</w:t>
      </w:r>
    </w:p>
    <w:p w14:paraId="0BC8CD2B" w14:textId="77777777" w:rsidR="00491092" w:rsidRDefault="00AA1F66" w:rsidP="008C2425">
      <w:pPr>
        <w:pStyle w:val="Titre4"/>
      </w:pPr>
      <w:r>
        <w:t>Outils d’organisatio</w:t>
      </w:r>
      <w:bookmarkEnd w:id="20"/>
      <w:r w:rsidR="009C760D">
        <w:t>n</w:t>
      </w:r>
    </w:p>
    <w:p w14:paraId="3173AD89" w14:textId="77777777" w:rsidR="00903CDF" w:rsidRDefault="009C760D" w:rsidP="008C2425">
      <w:pPr>
        <w:pStyle w:val="Titre5"/>
        <w:numPr>
          <w:ilvl w:val="0"/>
          <w:numId w:val="20"/>
        </w:numPr>
      </w:pPr>
      <w:r w:rsidRPr="00021DA3">
        <w:t>GamaWeb</w:t>
      </w:r>
    </w:p>
    <w:p w14:paraId="3DD51C1D" w14:textId="77777777" w:rsidR="00021DA3" w:rsidRDefault="00021DA3" w:rsidP="00021DA3">
      <w:pPr>
        <w:pStyle w:val="Corpsdetexte"/>
      </w:pPr>
      <w:r>
        <w:lastRenderedPageBreak/>
        <w:t>Pour l’organisation, le responsable du projet utilise principale l’outil interne à CGI GamaWeb afin de connaitre les différentes tâches et demandent sur lesquels nous sommes et le temps restant que nous avons sur ces tâches.</w:t>
      </w:r>
    </w:p>
    <w:p w14:paraId="33A458FB" w14:textId="77777777" w:rsidR="00021DA3" w:rsidRDefault="00FB44B0" w:rsidP="00021DA3">
      <w:pPr>
        <w:pStyle w:val="Corpsdetexte"/>
      </w:pPr>
      <w:r>
        <w:t xml:space="preserve">Il se sert de cet outil </w:t>
      </w:r>
      <w:r w:rsidR="00021DA3">
        <w:t>principalement comme outils de monitoring</w:t>
      </w:r>
      <w:r>
        <w:t xml:space="preserve">. Bien que celui-ci serve </w:t>
      </w:r>
      <w:r w:rsidR="00021DA3">
        <w:t xml:space="preserve">normalement a remonté </w:t>
      </w:r>
      <w:r>
        <w:t>les temps passés</w:t>
      </w:r>
      <w:r w:rsidR="00021DA3">
        <w:t xml:space="preserve"> sur les périmètre</w:t>
      </w:r>
      <w:r>
        <w:t>s</w:t>
      </w:r>
      <w:r w:rsidR="00021DA3">
        <w:t xml:space="preserve"> clients différents et ainsi </w:t>
      </w:r>
      <w:r>
        <w:t xml:space="preserve">transmettre ces chiffres aux responsable opérationnels de CGI pour qu’ils puissent </w:t>
      </w:r>
      <w:r w:rsidR="00021DA3">
        <w:t xml:space="preserve">facturer les clients </w:t>
      </w:r>
      <w:r>
        <w:t>au plus juste.</w:t>
      </w:r>
    </w:p>
    <w:p w14:paraId="42F663DC" w14:textId="77777777" w:rsidR="00021DA3" w:rsidRDefault="00021DA3" w:rsidP="00021DA3">
      <w:pPr>
        <w:pStyle w:val="Corpsdetexte"/>
      </w:pPr>
    </w:p>
    <w:p w14:paraId="0161BE20" w14:textId="77777777" w:rsidR="00021DA3" w:rsidRDefault="00021DA3" w:rsidP="008C2425">
      <w:pPr>
        <w:pStyle w:val="Titre5"/>
      </w:pPr>
      <w:r>
        <w:t>Tableau Kanban</w:t>
      </w:r>
    </w:p>
    <w:p w14:paraId="1DC784E1" w14:textId="77777777" w:rsidR="00021DA3" w:rsidRPr="00021DA3" w:rsidRDefault="00021DA3" w:rsidP="00021DA3">
      <w:pPr>
        <w:pStyle w:val="Corpsdetexte"/>
      </w:pPr>
      <w:r>
        <w:t>Comme nous somme peux nombreux nous communiquons au cours de la journée sur l’avancement de nos tâche respectives afin de connaître les disponibilités de chacuns. Toutes ces tâches sont également répertoriées sur un kanban placé dans le bureau.</w:t>
      </w:r>
    </w:p>
    <w:p w14:paraId="0A416883" w14:textId="77777777" w:rsidR="00021DA3" w:rsidRPr="00021DA3" w:rsidRDefault="00021DA3" w:rsidP="00021DA3">
      <w:pPr>
        <w:pStyle w:val="Corpsdetexte"/>
      </w:pPr>
      <w:r>
        <w:t>Ainsi, si un membre de l’équipe termine toutes tâches sur lesquels il se trouvent, il peut prêter main forte à un autre membre si il se retrouve bloqués ou sur un développement consèquent.</w:t>
      </w:r>
    </w:p>
    <w:p w14:paraId="0A530E1F" w14:textId="77777777" w:rsidR="00331C22" w:rsidRDefault="00331C22" w:rsidP="00331C22"/>
    <w:p w14:paraId="2F5170A6" w14:textId="77777777" w:rsidR="00331C22" w:rsidRDefault="00440F54" w:rsidP="008C2425">
      <w:pPr>
        <w:pStyle w:val="Titre3"/>
      </w:pPr>
      <w:bookmarkStart w:id="261" w:name="_Toc55141167"/>
      <w:r>
        <w:t>N</w:t>
      </w:r>
      <w:r w:rsidR="00CF608E">
        <w:t>os</w:t>
      </w:r>
      <w:r w:rsidR="00331C22">
        <w:t xml:space="preserve"> </w:t>
      </w:r>
      <w:r w:rsidR="00F732A6">
        <w:t>c</w:t>
      </w:r>
      <w:r w:rsidR="00BE3C4E">
        <w:t>lients</w:t>
      </w:r>
      <w:r w:rsidR="00331C22">
        <w:t> :</w:t>
      </w:r>
      <w:bookmarkEnd w:id="261"/>
    </w:p>
    <w:p w14:paraId="625B6708" w14:textId="77777777" w:rsidR="00491092" w:rsidRDefault="00491092" w:rsidP="00491092">
      <w:pPr>
        <w:pStyle w:val="Corpsdetexte"/>
      </w:pPr>
      <w:r>
        <w:t xml:space="preserve">Au sein du projet, les clients sont répartis en deux domaines </w:t>
      </w:r>
      <w:r w:rsidR="00B10C2E">
        <w:t xml:space="preserve">fonctionnels </w:t>
      </w:r>
      <w:r>
        <w:t>bien distincts : la paie française</w:t>
      </w:r>
      <w:r w:rsidR="00B10C2E">
        <w:t xml:space="preserve"> (deux clients actifs à ce jour)</w:t>
      </w:r>
      <w:r>
        <w:t xml:space="preserve"> et </w:t>
      </w:r>
      <w:r w:rsidR="00B10C2E">
        <w:t>le paiement des pensions de retraite</w:t>
      </w:r>
      <w:r w:rsidR="00D82CB0">
        <w:t>.</w:t>
      </w:r>
      <w:r w:rsidR="00CE0181">
        <w:t xml:space="preserve"> </w:t>
      </w:r>
    </w:p>
    <w:p w14:paraId="678C947A" w14:textId="77777777" w:rsidR="00B10C2E" w:rsidRDefault="00B10C2E" w:rsidP="008C2425">
      <w:pPr>
        <w:pStyle w:val="Titre5"/>
        <w:numPr>
          <w:ilvl w:val="0"/>
          <w:numId w:val="21"/>
        </w:numPr>
      </w:pPr>
      <w:bookmarkStart w:id="262" w:name="_Toc55141168"/>
      <w:r>
        <w:t xml:space="preserve">La Paie </w:t>
      </w:r>
      <w:r w:rsidRPr="00FB44B0">
        <w:t>Française</w:t>
      </w:r>
      <w:r>
        <w:t> :</w:t>
      </w:r>
      <w:bookmarkEnd w:id="262"/>
    </w:p>
    <w:p w14:paraId="17290A81" w14:textId="77777777" w:rsidR="00B10C2E" w:rsidRDefault="00B10C2E" w:rsidP="00B10C2E">
      <w:pPr>
        <w:pStyle w:val="Corpsdetexte"/>
      </w:pPr>
      <w:r>
        <w:t xml:space="preserve">En tant que centre d’expertise, nous assistons la </w:t>
      </w:r>
      <w:r w:rsidRPr="00F4078C">
        <w:t xml:space="preserve">Direction des Systèmes </w:t>
      </w:r>
      <w:r>
        <w:t xml:space="preserve">Informatiques (DSI) des deux entreprises dans le MCO, l’évolution.Ces deux entreprises ont </w:t>
      </w:r>
      <w:r w:rsidRPr="00C844CB">
        <w:t xml:space="preserve">donc choisi de confié l’infogérance de leur SIRH au centre d’expertise technique </w:t>
      </w:r>
      <w:r>
        <w:t>Peoplenet</w:t>
      </w:r>
      <w:r w:rsidRPr="00C844CB">
        <w:t xml:space="preserve"> de CGI Bordeaux, initialement présent </w:t>
      </w:r>
      <w:r>
        <w:t>égalem</w:t>
      </w:r>
      <w:r w:rsidR="00C84AF7">
        <w:t>e</w:t>
      </w:r>
      <w:r>
        <w:t xml:space="preserve">nt </w:t>
      </w:r>
      <w:r w:rsidRPr="00C844CB">
        <w:t>chez CGI Paris</w:t>
      </w:r>
      <w:r>
        <w:t xml:space="preserve"> (démantelé depuis).</w:t>
      </w:r>
    </w:p>
    <w:p w14:paraId="1C84A5D9" w14:textId="77777777" w:rsidR="007F08FC" w:rsidRDefault="007F08FC" w:rsidP="00B10C2E">
      <w:pPr>
        <w:pStyle w:val="Corpsdetexte"/>
      </w:pPr>
    </w:p>
    <w:p w14:paraId="27DB250A" w14:textId="77777777" w:rsidR="007F08FC" w:rsidRDefault="007F08FC" w:rsidP="00B10C2E">
      <w:pPr>
        <w:pStyle w:val="Corpsdetexte"/>
      </w:pPr>
      <w:r>
        <w:t xml:space="preserve">Principe MCO : </w:t>
      </w:r>
    </w:p>
    <w:p w14:paraId="1D28B4BF" w14:textId="77777777" w:rsidR="00B10C2E" w:rsidRPr="00970A38" w:rsidRDefault="00B10C2E" w:rsidP="00B10C2E">
      <w:pPr>
        <w:pStyle w:val="Corpsdetexte"/>
      </w:pPr>
      <w:r w:rsidRPr="00970A38">
        <w:t xml:space="preserve">Ceux-ci nous remontent chaque mois des anomalies </w:t>
      </w:r>
      <w:r w:rsidR="007F08FC" w:rsidRPr="00970A38">
        <w:t>par l’intermédiaire d’un outil de ticketing (matrix 42)</w:t>
      </w:r>
      <w:r w:rsidR="00970A38">
        <w:t xml:space="preserve"> </w:t>
      </w:r>
      <w:r w:rsidRPr="00970A38">
        <w:t xml:space="preserve">transmis par le chef de projet SI de la DSI client. </w:t>
      </w:r>
    </w:p>
    <w:p w14:paraId="3DAABB22" w14:textId="77777777" w:rsidR="00B10C2E" w:rsidRPr="00970A38" w:rsidRDefault="00B10C2E" w:rsidP="00B10C2E">
      <w:pPr>
        <w:pStyle w:val="Corpsdetexte"/>
      </w:pPr>
      <w:r w:rsidRPr="00970A38">
        <w:t>A nous ensuite, de remont</w:t>
      </w:r>
      <w:r w:rsidR="007F08FC" w:rsidRPr="00970A38">
        <w:t xml:space="preserve">er </w:t>
      </w:r>
      <w:r w:rsidRPr="00970A38">
        <w:t xml:space="preserve">la source de l’anomalie </w:t>
      </w:r>
      <w:r w:rsidR="00EE59D3" w:rsidRPr="00970A38">
        <w:t>depuis un environnement copié de la production.</w:t>
      </w:r>
      <w:r w:rsidRPr="00970A38">
        <w:t xml:space="preserve"> </w:t>
      </w:r>
    </w:p>
    <w:p w14:paraId="59D9E696" w14:textId="77777777" w:rsidR="00B10C2E" w:rsidRPr="00970A38" w:rsidRDefault="00B10C2E" w:rsidP="00B10C2E">
      <w:pPr>
        <w:pStyle w:val="Corpsdetexte"/>
      </w:pPr>
      <w:r w:rsidRPr="00970A38">
        <w:t xml:space="preserve">Une fois </w:t>
      </w:r>
      <w:r w:rsidR="00BB5D12" w:rsidRPr="00970A38">
        <w:t>la cause identifiée</w:t>
      </w:r>
      <w:r w:rsidRPr="00970A38">
        <w:t xml:space="preserve"> </w:t>
      </w:r>
      <w:r w:rsidR="007F08FC" w:rsidRPr="00970A38">
        <w:t xml:space="preserve">différentes </w:t>
      </w:r>
      <w:r w:rsidRPr="00970A38">
        <w:t>d’actions sont proposées aux DSI clients :</w:t>
      </w:r>
    </w:p>
    <w:p w14:paraId="176FDD2A" w14:textId="77777777" w:rsidR="00B10C2E" w:rsidRPr="00970A38" w:rsidRDefault="00B10C2E" w:rsidP="00C01219">
      <w:pPr>
        <w:pStyle w:val="Corpsdetexte"/>
        <w:numPr>
          <w:ilvl w:val="0"/>
          <w:numId w:val="6"/>
        </w:numPr>
      </w:pPr>
      <w:r w:rsidRPr="00970A38">
        <w:t>Une livraison de correctif</w:t>
      </w:r>
      <w:r w:rsidR="007F08FC" w:rsidRPr="00970A38">
        <w:t xml:space="preserve">/évolution </w:t>
      </w:r>
    </w:p>
    <w:p w14:paraId="3984517A" w14:textId="77777777" w:rsidR="00EE59D3" w:rsidRPr="00970A38" w:rsidRDefault="00EE59D3" w:rsidP="00C01219">
      <w:pPr>
        <w:pStyle w:val="Corpsdetexte"/>
        <w:numPr>
          <w:ilvl w:val="0"/>
          <w:numId w:val="6"/>
        </w:numPr>
      </w:pPr>
      <w:r w:rsidRPr="00970A38">
        <w:t>Un script SQL de forçage</w:t>
      </w:r>
    </w:p>
    <w:p w14:paraId="24367829" w14:textId="77777777" w:rsidR="007F08FC" w:rsidRPr="00970A38" w:rsidRDefault="007F08FC" w:rsidP="00C01219">
      <w:pPr>
        <w:pStyle w:val="Corpsdetexte"/>
        <w:numPr>
          <w:ilvl w:val="0"/>
          <w:numId w:val="6"/>
        </w:numPr>
      </w:pPr>
      <w:r w:rsidRPr="00970A38">
        <w:t>Une modification de leur mode opératoire</w:t>
      </w:r>
    </w:p>
    <w:p w14:paraId="58AC7145" w14:textId="77777777" w:rsidR="00EE59D3" w:rsidRPr="00970A38" w:rsidRDefault="00EE59D3" w:rsidP="00B10C2E">
      <w:pPr>
        <w:pStyle w:val="Corpsdetexte"/>
      </w:pPr>
      <w:r w:rsidRPr="00970A38">
        <w:t xml:space="preserve">La </w:t>
      </w:r>
      <w:r w:rsidR="00B10C2E" w:rsidRPr="00970A38">
        <w:t>livraison</w:t>
      </w:r>
      <w:r w:rsidRPr="00970A38">
        <w:t xml:space="preserve"> de correctif/évolution </w:t>
      </w:r>
      <w:r w:rsidR="00B10C2E" w:rsidRPr="00970A38">
        <w:t>pren</w:t>
      </w:r>
      <w:r w:rsidRPr="00970A38">
        <w:t xml:space="preserve">d </w:t>
      </w:r>
      <w:r w:rsidR="00B10C2E" w:rsidRPr="00970A38">
        <w:t>la forme d’un package</w:t>
      </w:r>
      <w:r w:rsidR="007F08FC" w:rsidRPr="00970A38">
        <w:t xml:space="preserve"> progiciel</w:t>
      </w:r>
      <w:r w:rsidR="00B10C2E" w:rsidRPr="00970A38">
        <w:t xml:space="preserve"> contenant </w:t>
      </w:r>
      <w:r w:rsidR="007F08FC" w:rsidRPr="00970A38">
        <w:t>les</w:t>
      </w:r>
      <w:r w:rsidR="00B10C2E" w:rsidRPr="00970A38">
        <w:t>modification</w:t>
      </w:r>
      <w:r w:rsidR="007F08FC" w:rsidRPr="00970A38">
        <w:t>s</w:t>
      </w:r>
      <w:r w:rsidR="00B10C2E" w:rsidRPr="00970A38">
        <w:t xml:space="preserve"> de PeopleNet </w:t>
      </w:r>
      <w:r w:rsidRPr="00970A38">
        <w:t>nécessaires.</w:t>
      </w:r>
    </w:p>
    <w:p w14:paraId="6A823CA1" w14:textId="77777777" w:rsidR="00B10C2E" w:rsidRPr="00970A38" w:rsidRDefault="00EE59D3" w:rsidP="00B10C2E">
      <w:pPr>
        <w:pStyle w:val="Corpsdetexte"/>
      </w:pPr>
      <w:r w:rsidRPr="00970A38">
        <w:lastRenderedPageBreak/>
        <w:t xml:space="preserve">Que ce soit un script SQL ou un package Peoplenet, l’élément est déposé sur un sharepoint pour être ensuite soumis à des tests de qualité (recette, tests de non regression) par le client. Si la livraison passe ces tests de qualité, il est finalement installé en production. </w:t>
      </w:r>
    </w:p>
    <w:p w14:paraId="215CE127" w14:textId="77777777" w:rsidR="00B10C2E" w:rsidRPr="00970A38" w:rsidRDefault="00B10C2E" w:rsidP="00B10C2E">
      <w:pPr>
        <w:pStyle w:val="Corpsdetexte"/>
      </w:pPr>
    </w:p>
    <w:p w14:paraId="033667E5" w14:textId="77777777" w:rsidR="00EB0F68" w:rsidRPr="00970A38" w:rsidRDefault="00EB0F68" w:rsidP="00B10C2E">
      <w:pPr>
        <w:pStyle w:val="Corpsdetexte"/>
      </w:pPr>
      <w:r w:rsidRPr="00970A38">
        <w:t xml:space="preserve">Pour les évolutions de l’éditeur </w:t>
      </w:r>
    </w:p>
    <w:p w14:paraId="593C5DAF" w14:textId="77777777" w:rsidR="00EB0F68" w:rsidRPr="00970A38" w:rsidRDefault="00EB0F68" w:rsidP="00B10C2E">
      <w:pPr>
        <w:pStyle w:val="Corpsdetexte"/>
      </w:pPr>
      <w:r w:rsidRPr="00970A38">
        <w:t>L’évolution arrive sous la forme de HF(ou patchs logiciels)</w:t>
      </w:r>
    </w:p>
    <w:p w14:paraId="7BE2E3D5" w14:textId="77777777" w:rsidR="00EB0F68" w:rsidRPr="00970A38" w:rsidRDefault="00EB0F68" w:rsidP="00B10C2E">
      <w:pPr>
        <w:pStyle w:val="Corpsdetexte"/>
      </w:pPr>
      <w:r w:rsidRPr="00970A38">
        <w:t>Il passe par une phase merge entre spé client et évol patch et par une première étape de qualité</w:t>
      </w:r>
    </w:p>
    <w:p w14:paraId="4A4B4A61" w14:textId="77777777" w:rsidR="00EB0F68" w:rsidRPr="00970A38" w:rsidRDefault="00EB0F68" w:rsidP="00B10C2E">
      <w:pPr>
        <w:pStyle w:val="Corpsdetexte"/>
      </w:pPr>
      <w:r w:rsidRPr="00970A38">
        <w:t>Il est ensuite soumis aux étapes de qualité client</w:t>
      </w:r>
    </w:p>
    <w:p w14:paraId="45714993" w14:textId="77777777" w:rsidR="00B10C2E" w:rsidRPr="00970A38" w:rsidRDefault="00EB0F68" w:rsidP="00B10C2E">
      <w:pPr>
        <w:pStyle w:val="Corpsdetexte"/>
      </w:pPr>
      <w:r w:rsidRPr="00970A38">
        <w:t>I</w:t>
      </w:r>
      <w:r w:rsidR="00B10C2E" w:rsidRPr="00970A38">
        <w:t>nstaller sur les environnements clients les mises à jours logiciel (délivrées par l’éditeur du progiciel. Tout en nous assurant que les règles de calcul de paie spécifiques à chaque client soient conservées et fonctionnent toujours par le biais de TNR (Test de Non Régression) exécutés sur des environnements spécifiques qui leur sont dédiés.</w:t>
      </w:r>
    </w:p>
    <w:p w14:paraId="26205A2E" w14:textId="77777777" w:rsidR="00440F54" w:rsidRDefault="007D6A01" w:rsidP="00440F54">
      <w:pPr>
        <w:pStyle w:val="Corpsdetexte"/>
      </w:pPr>
      <w:r>
        <w:t>Pour cela, deux environnements sont utilisés en parallèle (copies de prod)</w:t>
      </w:r>
    </w:p>
    <w:p w14:paraId="42305F04" w14:textId="77777777" w:rsidR="007D6A01" w:rsidRDefault="007D6A01" w:rsidP="00440F54">
      <w:pPr>
        <w:pStyle w:val="Corpsdetexte"/>
      </w:pPr>
    </w:p>
    <w:p w14:paraId="54BA0128" w14:textId="77777777" w:rsidR="00EB0F68" w:rsidRDefault="00EB0F68" w:rsidP="00440F54">
      <w:pPr>
        <w:pStyle w:val="Corpsdetexte"/>
      </w:pPr>
      <w:r>
        <w:t>Pour les évolutions spécifiques aux besoins client</w:t>
      </w:r>
    </w:p>
    <w:p w14:paraId="7ECB3A2A" w14:textId="77777777" w:rsidR="00EB0F68" w:rsidRDefault="00EB0F68" w:rsidP="00440F54">
      <w:pPr>
        <w:pStyle w:val="Corpsdetexte"/>
      </w:pPr>
      <w:r>
        <w:t>Spécif du besoin, conseil</w:t>
      </w:r>
    </w:p>
    <w:p w14:paraId="558346E8" w14:textId="77777777" w:rsidR="00EB0F68" w:rsidRDefault="00EB0F68" w:rsidP="00440F54">
      <w:pPr>
        <w:pStyle w:val="Corpsdetexte"/>
      </w:pPr>
      <w:r>
        <w:t>Réal</w:t>
      </w:r>
    </w:p>
    <w:p w14:paraId="2844109E" w14:textId="77777777" w:rsidR="00EB0F68" w:rsidRDefault="00EB0F68" w:rsidP="00440F54">
      <w:pPr>
        <w:pStyle w:val="Corpsdetexte"/>
      </w:pPr>
      <w:r>
        <w:t>Qualité client</w:t>
      </w:r>
    </w:p>
    <w:p w14:paraId="563E4B2C" w14:textId="77777777" w:rsidR="00EB0F68" w:rsidRDefault="00EB0F68" w:rsidP="00440F54">
      <w:pPr>
        <w:pStyle w:val="Corpsdetexte"/>
      </w:pPr>
    </w:p>
    <w:p w14:paraId="2ED6C5A8" w14:textId="77777777" w:rsidR="0001433C" w:rsidRDefault="0001433C" w:rsidP="008C2425">
      <w:pPr>
        <w:pStyle w:val="Titre5"/>
      </w:pPr>
      <w:bookmarkStart w:id="263" w:name="_Toc55141169"/>
      <w:r>
        <w:t>La Caisse de retraite</w:t>
      </w:r>
      <w:r w:rsidR="00BE3C4E">
        <w:t xml:space="preserve"> (</w:t>
      </w:r>
      <w:r w:rsidR="00BE3C4E" w:rsidRPr="00FB44B0">
        <w:t>CDR</w:t>
      </w:r>
      <w:r w:rsidR="00BE3C4E">
        <w:t>)</w:t>
      </w:r>
      <w:r>
        <w:t> :</w:t>
      </w:r>
      <w:bookmarkEnd w:id="263"/>
    </w:p>
    <w:p w14:paraId="00697C60" w14:textId="77777777" w:rsidR="00184E3F" w:rsidRDefault="00AF2750" w:rsidP="00AF2750">
      <w:pPr>
        <w:pStyle w:val="Corpsdetexte"/>
      </w:pPr>
      <w:r>
        <w:t xml:space="preserve">C’est une caisse de retraite nationale gérant </w:t>
      </w:r>
      <w:r w:rsidR="00C9391C">
        <w:t>un calcul de 3.5M pension</w:t>
      </w:r>
      <w:r w:rsidR="00AA1F66">
        <w:t>s</w:t>
      </w:r>
      <w:r w:rsidR="00C9391C">
        <w:t xml:space="preserve"> (subdivisés en plusieurs fonds de retraite) par mois</w:t>
      </w:r>
      <w:r w:rsidR="00D82CB0">
        <w:t>.</w:t>
      </w:r>
      <w:r w:rsidR="007D6A01">
        <w:t xml:space="preserve"> </w:t>
      </w:r>
    </w:p>
    <w:p w14:paraId="69D52725" w14:textId="77777777" w:rsidR="007D6A01" w:rsidRDefault="007D6A01" w:rsidP="007D6A01">
      <w:pPr>
        <w:pStyle w:val="Corpsdetexte"/>
      </w:pPr>
      <w:r>
        <w:t>Pour effectuer le paiement de ces pension</w:t>
      </w:r>
      <w:r w:rsidR="00C9391C">
        <w:t>s</w:t>
      </w:r>
      <w:r>
        <w:t xml:space="preserve">, le logiciel Peoplenet est utilisé. </w:t>
      </w:r>
    </w:p>
    <w:p w14:paraId="314BA018" w14:textId="77777777" w:rsidR="00FB3BFC" w:rsidRDefault="00FB3BFC" w:rsidP="007D6A01">
      <w:pPr>
        <w:pStyle w:val="Corpsdetexte"/>
      </w:pPr>
      <w:r>
        <w:t>Une TMA est réalisée par l’équipe CGI pour le compte de la CDR à l’identique de celle de la paie française, à l’exception du domaine fonctionnel radicalement différent. Ceci se matérialise par un socle logiciel commun, mais une refonte intégrale de l’organisation des données, des règles de paie, et des flux inter-applications. Cette refonte radicale été réalisé en 2009 par les équipes de CGI</w:t>
      </w:r>
      <w:r w:rsidR="0024179F">
        <w:t>.</w:t>
      </w:r>
    </w:p>
    <w:p w14:paraId="3D497EED" w14:textId="77777777" w:rsidR="00DB614A" w:rsidRDefault="00D82CB0" w:rsidP="00AF2750">
      <w:pPr>
        <w:pStyle w:val="Corpsdetexte"/>
      </w:pPr>
      <w:r>
        <w:t>T</w:t>
      </w:r>
      <w:r w:rsidR="00DB614A">
        <w:t xml:space="preserve">ous ces fonds ont des règles de calcul en commun mais également chacun leurs spécificités, d’où l’emploi de PeopleNet fonctionnant </w:t>
      </w:r>
      <w:r w:rsidR="00720975">
        <w:t>grâce au</w:t>
      </w:r>
      <w:r w:rsidR="00DB614A">
        <w:t xml:space="preserve"> paradigme de la programmation objet permettant la surcharge des règles de calcul communes</w:t>
      </w:r>
      <w:r>
        <w:t xml:space="preserve"> pour les spécifier</w:t>
      </w:r>
      <w:r w:rsidR="00DB614A">
        <w:t xml:space="preserve"> à chacun des fonds.</w:t>
      </w:r>
    </w:p>
    <w:p w14:paraId="47972B81" w14:textId="77777777" w:rsidR="009A4BEC" w:rsidRDefault="00076EF3" w:rsidP="00076EF3">
      <w:pPr>
        <w:pStyle w:val="Corpsdetexte"/>
      </w:pPr>
      <w:r w:rsidRPr="00BE3C4E">
        <w:t xml:space="preserve">Nos interlocuteurs </w:t>
      </w:r>
      <w:r w:rsidR="00D82CB0">
        <w:t>se</w:t>
      </w:r>
      <w:r w:rsidRPr="00BE3C4E">
        <w:t xml:space="preserve"> divisent en deux partie</w:t>
      </w:r>
      <w:r w:rsidR="00D82CB0">
        <w:t>,</w:t>
      </w:r>
      <w:r w:rsidRPr="00BE3C4E">
        <w:t xml:space="preserve"> la</w:t>
      </w:r>
      <w:r w:rsidR="009A4BEC" w:rsidRPr="00BE3C4E">
        <w:t xml:space="preserve"> MOA et la MOE </w:t>
      </w:r>
      <w:r w:rsidR="00D82CB0">
        <w:t>ayant des responsabilités réparties comme suit</w:t>
      </w:r>
      <w:r w:rsidR="009A4BEC" w:rsidRPr="00BE3C4E">
        <w:t xml:space="preserve">: </w:t>
      </w:r>
    </w:p>
    <w:p w14:paraId="0D6CD2CD" w14:textId="77777777" w:rsidR="00DB614A" w:rsidRPr="00BE3C4E" w:rsidRDefault="00DB614A" w:rsidP="00076EF3">
      <w:pPr>
        <w:pStyle w:val="Corpsdetexte"/>
      </w:pPr>
    </w:p>
    <w:p w14:paraId="22DFBB45" w14:textId="77777777" w:rsidR="001466C4" w:rsidRDefault="00BE3C4E" w:rsidP="001466C4">
      <w:pPr>
        <w:pStyle w:val="Corpsdetexte"/>
        <w:keepNext/>
      </w:pPr>
      <w:r w:rsidRPr="00BE3C4E">
        <w:rPr>
          <w:noProof/>
          <w:lang w:val="fr-FR" w:eastAsia="fr-FR"/>
        </w:rPr>
        <w:lastRenderedPageBreak/>
        <w:drawing>
          <wp:inline distT="0" distB="0" distL="0" distR="0" wp14:anchorId="7F897DE2" wp14:editId="58AF38D7">
            <wp:extent cx="6153150" cy="29667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3150" cy="2966720"/>
                    </a:xfrm>
                    <a:prstGeom prst="rect">
                      <a:avLst/>
                    </a:prstGeom>
                  </pic:spPr>
                </pic:pic>
              </a:graphicData>
            </a:graphic>
          </wp:inline>
        </w:drawing>
      </w:r>
    </w:p>
    <w:p w14:paraId="7C2013C4" w14:textId="5479889C" w:rsidR="001466C4" w:rsidRDefault="001466C4" w:rsidP="001466C4">
      <w:pPr>
        <w:pStyle w:val="Lgende"/>
        <w:jc w:val="center"/>
      </w:pPr>
      <w:r>
        <w:t xml:space="preserve">Figure </w:t>
      </w:r>
      <w:fldSimple w:instr=" SEQ Figure \* ARABIC ">
        <w:ins w:id="264" w:author="ROUX, Kénan" w:date="2020-11-03T23:14:00Z">
          <w:r w:rsidR="00FF4977">
            <w:rPr>
              <w:noProof/>
            </w:rPr>
            <w:t>9</w:t>
          </w:r>
        </w:ins>
        <w:del w:id="265" w:author="ROUX, Kénan" w:date="2020-11-03T23:14:00Z">
          <w:r w:rsidR="0047552B" w:rsidDel="00FF4977">
            <w:rPr>
              <w:noProof/>
            </w:rPr>
            <w:delText>8</w:delText>
          </w:r>
        </w:del>
      </w:fldSimple>
      <w:r>
        <w:t>: Nos interlocuteurs à la caisse de retraite</w:t>
      </w:r>
    </w:p>
    <w:p w14:paraId="75A32DE7" w14:textId="77777777" w:rsidR="001466C4" w:rsidRPr="001466C4" w:rsidRDefault="001466C4" w:rsidP="001466C4"/>
    <w:p w14:paraId="1024DFBF" w14:textId="77777777" w:rsidR="001466C4" w:rsidRDefault="001466C4" w:rsidP="00076EF3">
      <w:pPr>
        <w:pStyle w:val="Corpsdetexte"/>
      </w:pPr>
    </w:p>
    <w:p w14:paraId="71A85A5B" w14:textId="77777777" w:rsidR="001466C4" w:rsidRDefault="00162439" w:rsidP="00076EF3">
      <w:pPr>
        <w:pStyle w:val="Corpsdetexte"/>
      </w:pPr>
      <w:r>
        <w:t xml:space="preserve">Le projet est aujourd’hui dans </w:t>
      </w:r>
      <w:r w:rsidR="00C418DD">
        <w:t>sa</w:t>
      </w:r>
      <w:r>
        <w:t xml:space="preserve"> phase de maintien applicatif. C’est pou</w:t>
      </w:r>
      <w:r w:rsidR="00C418DD">
        <w:t>r cela qu’en</w:t>
      </w:r>
      <w:r w:rsidR="00DB614A">
        <w:t xml:space="preserve"> tant que centre d’expertise Meta4 PeopleNet, notre</w:t>
      </w:r>
      <w:r w:rsidR="00E4627A">
        <w:t xml:space="preserve"> rôle est </w:t>
      </w:r>
      <w:r w:rsidR="00DB614A">
        <w:t>d’assurer le</w:t>
      </w:r>
      <w:r w:rsidR="00E4627A">
        <w:t xml:space="preserve"> MCO du moteur de calcul </w:t>
      </w:r>
      <w:r w:rsidR="00DE330E">
        <w:t xml:space="preserve">OC1 </w:t>
      </w:r>
      <w:r w:rsidR="00184E3F">
        <w:t>qui tiens un rôle central dans le SI de la CDR :</w:t>
      </w:r>
    </w:p>
    <w:p w14:paraId="629F4932" w14:textId="77777777" w:rsidR="009A4BEC" w:rsidRDefault="001466C4" w:rsidP="009A4BEC">
      <w:pPr>
        <w:pStyle w:val="Corpsdetexte"/>
        <w:keepNext/>
      </w:pPr>
      <w:r>
        <w:rPr>
          <w:noProof/>
          <w:lang w:val="fr-FR" w:eastAsia="fr-FR"/>
        </w:rPr>
        <w:drawing>
          <wp:inline distT="0" distB="0" distL="0" distR="0" wp14:anchorId="5524861E" wp14:editId="753A09F5">
            <wp:extent cx="6191250" cy="347472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1250" cy="3474720"/>
                    </a:xfrm>
                    <a:prstGeom prst="rect">
                      <a:avLst/>
                    </a:prstGeom>
                  </pic:spPr>
                </pic:pic>
              </a:graphicData>
            </a:graphic>
          </wp:inline>
        </w:drawing>
      </w:r>
    </w:p>
    <w:p w14:paraId="13C7F1FC" w14:textId="4B97A284" w:rsidR="00E4627A" w:rsidRDefault="009A4BEC" w:rsidP="009A4BEC">
      <w:pPr>
        <w:pStyle w:val="Lgende"/>
        <w:jc w:val="center"/>
        <w:rPr>
          <w:noProof/>
        </w:rPr>
      </w:pPr>
      <w:r>
        <w:t xml:space="preserve">Figure </w:t>
      </w:r>
      <w:fldSimple w:instr=" SEQ Figure \* ARABIC ">
        <w:ins w:id="266" w:author="ROUX, Kénan" w:date="2020-11-03T23:14:00Z">
          <w:r w:rsidR="00FF4977">
            <w:rPr>
              <w:noProof/>
            </w:rPr>
            <w:t>10</w:t>
          </w:r>
        </w:ins>
        <w:del w:id="267" w:author="ROUX, Kénan" w:date="2020-11-03T23:14:00Z">
          <w:r w:rsidR="0047552B" w:rsidDel="00FF4977">
            <w:rPr>
              <w:noProof/>
            </w:rPr>
            <w:delText>9</w:delText>
          </w:r>
        </w:del>
      </w:fldSimple>
      <w:r>
        <w:t xml:space="preserve"> : </w:t>
      </w:r>
      <w:r w:rsidR="00AF2750">
        <w:t>Architecture</w:t>
      </w:r>
      <w:r>
        <w:rPr>
          <w:noProof/>
        </w:rPr>
        <w:t xml:space="preserve"> du SI de la Caisse de retraite </w:t>
      </w:r>
      <w:r w:rsidR="001466C4">
        <w:rPr>
          <w:noProof/>
        </w:rPr>
        <w:t>– PeopleNet est ici représenté par OC1</w:t>
      </w:r>
      <w:r>
        <w:rPr>
          <w:noProof/>
        </w:rPr>
        <w:t xml:space="preserve"> </w:t>
      </w:r>
    </w:p>
    <w:p w14:paraId="789B1CD2" w14:textId="77777777" w:rsidR="00184E3F" w:rsidRDefault="00184E3F" w:rsidP="001466C4">
      <w:pPr>
        <w:pStyle w:val="Corpsdetexte"/>
      </w:pPr>
    </w:p>
    <w:p w14:paraId="71ADA10B" w14:textId="77777777" w:rsidR="00582E8E" w:rsidRDefault="00582E8E" w:rsidP="001466C4">
      <w:pPr>
        <w:pStyle w:val="Corpsdetexte"/>
      </w:pPr>
      <w:r>
        <w:lastRenderedPageBreak/>
        <w:t xml:space="preserve">Nous sommes </w:t>
      </w:r>
      <w:r w:rsidR="00C418DD">
        <w:t xml:space="preserve">donc </w:t>
      </w:r>
      <w:r>
        <w:t>sollicités via des tickets de remontés d’anomalies</w:t>
      </w:r>
      <w:r w:rsidR="00C418DD">
        <w:t xml:space="preserve"> et de bugs</w:t>
      </w:r>
      <w:r>
        <w:t xml:space="preserve"> rapporté</w:t>
      </w:r>
      <w:r w:rsidR="00C418DD">
        <w:t>s</w:t>
      </w:r>
      <w:r>
        <w:t xml:space="preserve"> par les utilisateurs finaux par le biais </w:t>
      </w:r>
      <w:r w:rsidR="00720975">
        <w:t>de la DEI.</w:t>
      </w:r>
    </w:p>
    <w:p w14:paraId="2D080D78" w14:textId="77777777" w:rsidR="001466C4" w:rsidRDefault="009E69F1" w:rsidP="001466C4">
      <w:pPr>
        <w:pStyle w:val="Corpsdetexte"/>
        <w:rPr>
          <w:b/>
        </w:rPr>
      </w:pPr>
      <w:r>
        <w:t>Au mois de Juin, CDR nous a confié un nouveau projet</w:t>
      </w:r>
      <w:r w:rsidR="00C418DD">
        <w:t xml:space="preserve"> d’ampleur</w:t>
      </w:r>
      <w:r>
        <w:t>, celui d’intégrer dans</w:t>
      </w:r>
      <w:r w:rsidR="00C418DD">
        <w:t xml:space="preserve"> pour le périmètre Méta4</w:t>
      </w:r>
      <w:r>
        <w:t xml:space="preserve">, un nouveau </w:t>
      </w:r>
      <w:r w:rsidR="00C418DD">
        <w:t xml:space="preserve">gros </w:t>
      </w:r>
      <w:r>
        <w:t>fond de pension qui concernera une volu</w:t>
      </w:r>
      <w:r w:rsidR="00CE0181">
        <w:t>métrie de plu</w:t>
      </w:r>
      <w:r>
        <w:t>s d</w:t>
      </w:r>
      <w:r w:rsidR="0024179F">
        <w:t>e 3</w:t>
      </w:r>
      <w:r>
        <w:t xml:space="preserve"> million de pensionné</w:t>
      </w:r>
      <w:r w:rsidR="00582E8E">
        <w:t>s</w:t>
      </w:r>
      <w:r w:rsidR="00CE0181">
        <w:t xml:space="preserve"> : Le </w:t>
      </w:r>
      <w:r w:rsidR="00CE0181">
        <w:rPr>
          <w:b/>
        </w:rPr>
        <w:t>projet SRE.</w:t>
      </w:r>
    </w:p>
    <w:p w14:paraId="28F992C8" w14:textId="77777777" w:rsidR="00FB44B0" w:rsidRPr="00CE0181" w:rsidRDefault="00FB44B0" w:rsidP="001466C4">
      <w:pPr>
        <w:pStyle w:val="Corpsdetexte"/>
        <w:rPr>
          <w:b/>
        </w:rPr>
      </w:pPr>
    </w:p>
    <w:p w14:paraId="0980C280" w14:textId="77777777" w:rsidR="007A6EBC" w:rsidRDefault="007A6EBC" w:rsidP="008C2425">
      <w:pPr>
        <w:pStyle w:val="Titre3"/>
      </w:pPr>
      <w:bookmarkStart w:id="268" w:name="_Toc55141170"/>
      <w:r>
        <w:t>L’équipe du projet</w:t>
      </w:r>
      <w:bookmarkEnd w:id="268"/>
    </w:p>
    <w:p w14:paraId="2BB252B0" w14:textId="77777777" w:rsidR="007A6EBC" w:rsidRPr="006324A2" w:rsidRDefault="007A6EBC" w:rsidP="007A6EBC">
      <w:pPr>
        <w:pStyle w:val="Corpsdetexte"/>
      </w:pPr>
    </w:p>
    <w:p w14:paraId="731AE787" w14:textId="77777777" w:rsidR="007A6EBC" w:rsidRDefault="007A6EBC" w:rsidP="007A6EBC">
      <w:pPr>
        <w:pStyle w:val="Corpsdetexte"/>
      </w:pPr>
      <w:r>
        <w:t xml:space="preserve">L’équipe que j’ai intégré est composée de 4 ingénieurs en technique de l’information intégralement dédiés à la maintenance et l’évolution du progiciel ainsi qu’à l’assistance technique des utilisateurs finaux. Le plus ancien expert, Jean-Philippe Roy est le principal sachant de l’équipe. Il travaille sur le progiciel au sein du projet Meta4 depuis 12 ans et a donc accumulé de grandes compétences autant sur le plan fonctionnel que sur le plan technique. Il a malheureusement quitté l’équipe au mois de septembre. </w:t>
      </w:r>
    </w:p>
    <w:p w14:paraId="6A310BB8" w14:textId="77777777" w:rsidR="007A6EBC" w:rsidRDefault="007A6EBC" w:rsidP="007A6EBC">
      <w:pPr>
        <w:pStyle w:val="Corpsdetexte"/>
      </w:pPr>
      <w:r>
        <w:t xml:space="preserve">Les autres membres de l’équipe, Arthur Aberkane mon tuteur sur le projet, Maxime Morillon et Etienne Fremaux ont tous été formés par Jean-Philippe et assureront la pérennité de la connaissance au sein du projet. </w:t>
      </w:r>
    </w:p>
    <w:p w14:paraId="769B7E69" w14:textId="77777777" w:rsidR="007A6EBC" w:rsidRDefault="007A6EBC" w:rsidP="007A6EBC">
      <w:pPr>
        <w:pStyle w:val="Corpsdetexte"/>
      </w:pPr>
      <w:r>
        <w:t xml:space="preserve">Un 6ème membre, Eric Lopez, nous a rejoint en Juillet. Ce membre possède une forte expérience des projets d’intégration et d’organisation de production. </w:t>
      </w:r>
    </w:p>
    <w:p w14:paraId="464D89EA" w14:textId="77777777" w:rsidR="007A6EBC" w:rsidRDefault="007A6EBC" w:rsidP="007A6EBC">
      <w:pPr>
        <w:pStyle w:val="Corpsdetexte"/>
      </w:pPr>
    </w:p>
    <w:p w14:paraId="27B0B4F2" w14:textId="77777777" w:rsidR="007A6EBC" w:rsidRDefault="007A6EBC" w:rsidP="007A6EBC">
      <w:pPr>
        <w:pStyle w:val="Corpsdetexte"/>
      </w:pPr>
      <w:r>
        <w:t>L’équipe fonctionne en autonomie vis-à-vis de CGI Bordeaux-LBP, une réunion hebdomadaire est organisée avec le DP (Directeur de Projets) afin de pouvoir lui remonter l’état de santé du projet, les points critiques à traiter ou divers sujets (contractuels avec les clients, et autres sujets nécessitant une intervention non opérationnelle).</w:t>
      </w:r>
    </w:p>
    <w:p w14:paraId="411A60B6" w14:textId="77777777" w:rsidR="007A6EBC" w:rsidRDefault="007A6EBC" w:rsidP="007A6EBC">
      <w:pPr>
        <w:pStyle w:val="Corpsdetexte"/>
      </w:pPr>
      <w:r>
        <w:t xml:space="preserve">Du fait du nombre réduit d’intervenants dans le projet, chaque membre assume différents rôles qui seraient, sur d’autre projets, répartis entre différents collaborateurs. </w:t>
      </w:r>
    </w:p>
    <w:p w14:paraId="2BFCF3D2" w14:textId="77777777" w:rsidR="007A6EBC" w:rsidRDefault="007A6EBC" w:rsidP="007A6EBC">
      <w:pPr>
        <w:pStyle w:val="Corpsdetexte"/>
      </w:pPr>
      <w:r>
        <w:t>Chaque membre est donc polyvalent dans son travail, tant sur la communication avec le client, que sur le support client, l’analyse, la conception de solution, la réalisation ou bien les tests.</w:t>
      </w:r>
    </w:p>
    <w:p w14:paraId="222280A1" w14:textId="77777777" w:rsidR="00AF2750" w:rsidRDefault="00AF2750" w:rsidP="003C1EBA">
      <w:pPr>
        <w:pStyle w:val="Corpsdetexte"/>
      </w:pPr>
    </w:p>
    <w:p w14:paraId="20AD62F4" w14:textId="77777777" w:rsidR="00AF2750" w:rsidRDefault="00AF2750" w:rsidP="003C1EBA">
      <w:pPr>
        <w:pStyle w:val="Corpsdetexte"/>
      </w:pPr>
    </w:p>
    <w:p w14:paraId="36B9E28A" w14:textId="77777777" w:rsidR="00C844CB" w:rsidRDefault="00C844CB" w:rsidP="008C2425">
      <w:pPr>
        <w:pStyle w:val="Titre3"/>
      </w:pPr>
      <w:bookmarkStart w:id="269" w:name="_Toc55141171"/>
      <w:r>
        <w:t>Ma place au sein du projet</w:t>
      </w:r>
      <w:bookmarkEnd w:id="269"/>
    </w:p>
    <w:p w14:paraId="14348EF1" w14:textId="77777777" w:rsidR="00C844CB" w:rsidRDefault="00C844CB" w:rsidP="00C844CB">
      <w:pPr>
        <w:pStyle w:val="Corpsdetexte"/>
      </w:pPr>
    </w:p>
    <w:p w14:paraId="3F5C7FFA" w14:textId="77777777" w:rsidR="00FB44B0" w:rsidRDefault="00C844CB" w:rsidP="00C844CB">
      <w:pPr>
        <w:pStyle w:val="Corpsdetexte"/>
      </w:pPr>
      <w:r>
        <w:t xml:space="preserve">J’ai </w:t>
      </w:r>
      <w:r w:rsidR="00C17534">
        <w:t>intégré</w:t>
      </w:r>
      <w:r w:rsidR="00CB0F8C">
        <w:t xml:space="preserve"> le projet TMA Meta4 en Janvier, en tant qu’analyste développeur avec comme objectif de devenir expert</w:t>
      </w:r>
      <w:r w:rsidR="0056475D">
        <w:t xml:space="preserve"> technique</w:t>
      </w:r>
      <w:r w:rsidR="00CB0F8C">
        <w:t xml:space="preserve"> PeopleNet comme le sont pre</w:t>
      </w:r>
      <w:r w:rsidR="0056475D">
        <w:t xml:space="preserve">sque tous les membres du projet. </w:t>
      </w:r>
    </w:p>
    <w:p w14:paraId="5AA67E26" w14:textId="77777777" w:rsidR="00C17534" w:rsidRDefault="0056475D" w:rsidP="00C844CB">
      <w:pPr>
        <w:pStyle w:val="Corpsdetexte"/>
      </w:pPr>
      <w:r>
        <w:lastRenderedPageBreak/>
        <w:t>J</w:t>
      </w:r>
      <w:r w:rsidR="00CB0F8C">
        <w:t>’ai donc suivi une formation sur machine virtuelle</w:t>
      </w:r>
      <w:r>
        <w:t xml:space="preserve"> pour découvrir l’interface du progiciel,</w:t>
      </w:r>
      <w:r w:rsidR="00CB0F8C">
        <w:t xml:space="preserve"> puis</w:t>
      </w:r>
      <w:r w:rsidR="00D479B1">
        <w:t xml:space="preserve"> j’ai été affecter en binôme avec deux autres équipiers sur la paie française afin qu’ils me montrent ce qu’on attendait de moi et comment réalisé mes missions</w:t>
      </w:r>
      <w:r w:rsidR="00C17534">
        <w:t xml:space="preserve"> d’assistance utilisateur et de résolution de ticket</w:t>
      </w:r>
      <w:r>
        <w:t>s pour le périmètre de la paie française</w:t>
      </w:r>
      <w:r w:rsidR="00D479B1">
        <w:t xml:space="preserve">. </w:t>
      </w:r>
    </w:p>
    <w:p w14:paraId="404259F6" w14:textId="77777777" w:rsidR="00FB44B0" w:rsidRDefault="00FB44B0" w:rsidP="00C844CB">
      <w:pPr>
        <w:pStyle w:val="Corpsdetexte"/>
      </w:pPr>
      <w:r w:rsidRPr="00FB44B0">
        <w:t>Le chargé de projet a mis en place un plan de communication strict à respecter afin de conserver l’image de marque professionnelle de CGI auprès des clients.</w:t>
      </w:r>
    </w:p>
    <w:p w14:paraId="4C820A42" w14:textId="77777777" w:rsidR="0056475D" w:rsidRDefault="00D479B1" w:rsidP="00C844CB">
      <w:pPr>
        <w:pStyle w:val="Corpsdetexte"/>
      </w:pPr>
      <w:r>
        <w:t>Puis</w:t>
      </w:r>
      <w:r w:rsidR="00C17534">
        <w:t>,</w:t>
      </w:r>
      <w:r>
        <w:t xml:space="preserve"> la période de confinement liée à la crise sanitaire ayant entrainé une baisse de charge, j’ai été mis en activité partielle.</w:t>
      </w:r>
    </w:p>
    <w:p w14:paraId="33D0624A" w14:textId="77777777" w:rsidR="00162439" w:rsidRDefault="00D479B1" w:rsidP="00C844CB">
      <w:pPr>
        <w:pStyle w:val="Corpsdetexte"/>
      </w:pPr>
      <w:r>
        <w:t>A mon retour</w:t>
      </w:r>
      <w:r w:rsidR="00C17534">
        <w:t>,</w:t>
      </w:r>
      <w:r>
        <w:t xml:space="preserve"> 2 mois plus tard</w:t>
      </w:r>
      <w:r w:rsidR="0056475D">
        <w:t>,</w:t>
      </w:r>
      <w:r>
        <w:t xml:space="preserve"> on m’a affecté </w:t>
      </w:r>
      <w:r w:rsidR="0056475D">
        <w:t xml:space="preserve">en auto-formation </w:t>
      </w:r>
      <w:r>
        <w:t xml:space="preserve">au </w:t>
      </w:r>
      <w:r w:rsidR="0056475D">
        <w:t>périmètre de la</w:t>
      </w:r>
      <w:r>
        <w:t xml:space="preserve"> caisse de retraite afin de me rendre </w:t>
      </w:r>
      <w:r w:rsidR="00C17534">
        <w:t>opérationnel</w:t>
      </w:r>
      <w:r>
        <w:t xml:space="preserve"> sur leur </w:t>
      </w:r>
      <w:r w:rsidR="00C17534">
        <w:t>architecture</w:t>
      </w:r>
      <w:r>
        <w:t xml:space="preserve"> PeopleNet</w:t>
      </w:r>
      <w:r w:rsidR="0056475D">
        <w:t>.</w:t>
      </w:r>
      <w:r>
        <w:t xml:space="preserve"> </w:t>
      </w:r>
      <w:r w:rsidR="0056475D">
        <w:t>T</w:t>
      </w:r>
      <w:r>
        <w:t xml:space="preserve">rès différente de celle de la paie française </w:t>
      </w:r>
      <w:r w:rsidR="00123D61">
        <w:t xml:space="preserve">puisqu’elle contient beaucoup plus de traitement hors paie que les autres clients. </w:t>
      </w:r>
    </w:p>
    <w:p w14:paraId="5C578254" w14:textId="77777777" w:rsidR="00CB0F8C" w:rsidRDefault="00123D61" w:rsidP="00C844CB">
      <w:pPr>
        <w:pStyle w:val="Corpsdetexte"/>
      </w:pPr>
      <w:r>
        <w:t xml:space="preserve">Ceci, </w:t>
      </w:r>
      <w:r w:rsidR="00D479B1">
        <w:t>dans l’optique de me faire participer</w:t>
      </w:r>
      <w:r w:rsidR="009846C5">
        <w:t xml:space="preserve"> au développement du projet SRE pour lequel ils m’ont recruté pour les deux prochaines années à minima.</w:t>
      </w:r>
    </w:p>
    <w:p w14:paraId="242FBB5E" w14:textId="77777777" w:rsidR="00C25ADD" w:rsidRDefault="00C25ADD" w:rsidP="00C844CB">
      <w:pPr>
        <w:pStyle w:val="Corpsdetexte"/>
      </w:pPr>
      <w:r>
        <w:t>Comme tous les membres, je réalise toutes les tâches qui incombent à un expert progiciel de la TMA y compris la communication des résultats de mes analyses et mes propositions de solution.</w:t>
      </w:r>
    </w:p>
    <w:p w14:paraId="5633B95F" w14:textId="77777777" w:rsidR="00FB44B0" w:rsidRDefault="00C25ADD" w:rsidP="00FB44B0">
      <w:pPr>
        <w:pStyle w:val="Corpsdetexte"/>
      </w:pPr>
      <w:r>
        <w:t>Cependant, é</w:t>
      </w:r>
      <w:r w:rsidR="00FB44B0" w:rsidRPr="00FB44B0">
        <w:t>tant encore en formation technique</w:t>
      </w:r>
      <w:r w:rsidR="00FB44B0">
        <w:t xml:space="preserve"> et ma connaissance fonctionnelle étant en développement</w:t>
      </w:r>
      <w:r w:rsidR="00FB44B0" w:rsidRPr="00FB44B0">
        <w:t>, toutes mes communications (mail, conclusions d’analyse…) doivent passées par la v</w:t>
      </w:r>
      <w:r w:rsidR="00FB44B0">
        <w:t xml:space="preserve">alidation du chargé de projet. </w:t>
      </w:r>
    </w:p>
    <w:p w14:paraId="195B6282" w14:textId="77777777" w:rsidR="00FB44B0" w:rsidRDefault="00FB44B0" w:rsidP="00FB44B0">
      <w:pPr>
        <w:pStyle w:val="Corpsdetexte"/>
      </w:pPr>
      <w:r>
        <w:t>C’est pour cette polyvalence que j’ai accepté de passer sur ce projet lorsqu’on me l’a proposé après un mois passé sur le projet PENT de LBP, moi qui depuis le début de ma vie professionnelle n’ai eu que des expériences sur des postes polyvalents je me sens à l’aise avec ce besoin et souhaitait pouvoir l’appliquer au domaine du développement informatique afin d’acquérir le plus de compétences possible dans plusieurs spécialités du domaine IT.</w:t>
      </w:r>
    </w:p>
    <w:p w14:paraId="61DEC567" w14:textId="77777777" w:rsidR="00FB44B0" w:rsidRPr="00FB44B0" w:rsidRDefault="00FB44B0" w:rsidP="00C844CB">
      <w:pPr>
        <w:pStyle w:val="Corpsdetexte"/>
      </w:pPr>
    </w:p>
    <w:p w14:paraId="3A47F8C1" w14:textId="77777777" w:rsidR="0098745B" w:rsidRDefault="0098745B" w:rsidP="00C844CB">
      <w:pPr>
        <w:pStyle w:val="Corpsdetexte"/>
      </w:pPr>
    </w:p>
    <w:p w14:paraId="761ED303" w14:textId="77777777" w:rsidR="0045632D" w:rsidRPr="0045632D" w:rsidRDefault="0045632D" w:rsidP="009D77A5">
      <w:pPr>
        <w:pStyle w:val="Corpsdetexte"/>
      </w:pPr>
    </w:p>
    <w:p w14:paraId="1791FE32" w14:textId="77777777" w:rsidR="00D26D52" w:rsidRDefault="00E4627A" w:rsidP="00FB44B0">
      <w:pPr>
        <w:pStyle w:val="Titre1"/>
      </w:pPr>
      <w:bookmarkStart w:id="270" w:name="_Toc55141172"/>
      <w:r w:rsidRPr="000D507A">
        <w:t>M</w:t>
      </w:r>
      <w:r w:rsidR="00F732A6" w:rsidRPr="000D507A">
        <w:t>e</w:t>
      </w:r>
      <w:r w:rsidRPr="000D507A">
        <w:t>s missions</w:t>
      </w:r>
      <w:bookmarkEnd w:id="270"/>
    </w:p>
    <w:p w14:paraId="56D1916A" w14:textId="77777777" w:rsidR="008037AA" w:rsidRDefault="008037AA" w:rsidP="008037AA">
      <w:pPr>
        <w:pStyle w:val="Corpsdetexte"/>
      </w:pPr>
    </w:p>
    <w:p w14:paraId="40C473C3" w14:textId="77777777" w:rsidR="001E04CA" w:rsidRDefault="008037AA" w:rsidP="008037AA">
      <w:pPr>
        <w:pStyle w:val="Corpsdetexte"/>
      </w:pPr>
      <w:r>
        <w:t>Au cours de mon alternance j’ai pu mettre en œuvre mes compétences</w:t>
      </w:r>
      <w:r w:rsidR="008A6DA9">
        <w:t xml:space="preserve"> d’analyse, de conception de correctifs et de développements</w:t>
      </w:r>
      <w:r w:rsidR="001E04CA">
        <w:t>, de tests et de livraison respectueuses des normes de qualités et les procédures de communication de l’entreprise.</w:t>
      </w:r>
    </w:p>
    <w:p w14:paraId="4B99DB07" w14:textId="77777777" w:rsidR="009846C5" w:rsidRDefault="009846C5" w:rsidP="008037AA">
      <w:pPr>
        <w:pStyle w:val="Corpsdetexte"/>
      </w:pPr>
    </w:p>
    <w:p w14:paraId="6874778E" w14:textId="77777777" w:rsidR="008037AA" w:rsidRDefault="009846C5" w:rsidP="008037AA">
      <w:pPr>
        <w:pStyle w:val="Corpsdetexte"/>
      </w:pPr>
      <w:r>
        <w:t xml:space="preserve">Cette mise en œuvre a été réalisée </w:t>
      </w:r>
      <w:r w:rsidR="008037AA">
        <w:t xml:space="preserve">au cours de missions de plusieurs types : </w:t>
      </w:r>
    </w:p>
    <w:p w14:paraId="571B5E86" w14:textId="77777777" w:rsidR="008A6DA9" w:rsidRDefault="008A6DA9" w:rsidP="00C01219">
      <w:pPr>
        <w:pStyle w:val="Corpsdetexte"/>
        <w:numPr>
          <w:ilvl w:val="0"/>
          <w:numId w:val="7"/>
        </w:numPr>
      </w:pPr>
      <w:r>
        <w:t>Le développement d’un nouveau module d’avance sur salaire pour la paie française.</w:t>
      </w:r>
    </w:p>
    <w:p w14:paraId="50060FA6" w14:textId="77777777" w:rsidR="008037AA" w:rsidRDefault="008037AA" w:rsidP="00C01219">
      <w:pPr>
        <w:pStyle w:val="Corpsdetexte"/>
        <w:numPr>
          <w:ilvl w:val="0"/>
          <w:numId w:val="7"/>
        </w:numPr>
      </w:pPr>
      <w:r>
        <w:lastRenderedPageBreak/>
        <w:t xml:space="preserve">La résolution de tickets </w:t>
      </w:r>
      <w:r w:rsidR="009846C5">
        <w:t>Godzilla (</w:t>
      </w:r>
      <w:r w:rsidR="00E67CB7">
        <w:t>nom des</w:t>
      </w:r>
      <w:r w:rsidR="009846C5">
        <w:t xml:space="preserve"> tickets </w:t>
      </w:r>
      <w:r w:rsidR="00DE330E">
        <w:t xml:space="preserve">de suivi d’évolutions </w:t>
      </w:r>
      <w:r w:rsidR="009846C5">
        <w:t xml:space="preserve">crées sur le </w:t>
      </w:r>
      <w:r w:rsidR="00DE330E">
        <w:t>logiciel</w:t>
      </w:r>
      <w:r w:rsidR="009846C5">
        <w:t xml:space="preserve"> JIRA) postés </w:t>
      </w:r>
      <w:r w:rsidR="005153E1">
        <w:t xml:space="preserve">par la DEI </w:t>
      </w:r>
      <w:r>
        <w:t xml:space="preserve">remontants les anomalies de calcul </w:t>
      </w:r>
      <w:r w:rsidR="008A6DA9">
        <w:t>de pension</w:t>
      </w:r>
      <w:r w:rsidR="009846C5">
        <w:t xml:space="preserve"> d’OC1</w:t>
      </w:r>
      <w:r w:rsidR="008A6DA9">
        <w:t xml:space="preserve"> </w:t>
      </w:r>
      <w:r w:rsidR="009846C5">
        <w:t>chez CDR</w:t>
      </w:r>
      <w:r w:rsidR="00C25ADD">
        <w:t>, la réalisation de la TMA en somme.</w:t>
      </w:r>
    </w:p>
    <w:p w14:paraId="13932C66" w14:textId="77777777" w:rsidR="00F12838" w:rsidRDefault="008037AA" w:rsidP="00C01219">
      <w:pPr>
        <w:pStyle w:val="Corpsdetexte"/>
        <w:numPr>
          <w:ilvl w:val="0"/>
          <w:numId w:val="7"/>
        </w:numPr>
      </w:pPr>
      <w:r>
        <w:t>L</w:t>
      </w:r>
      <w:r w:rsidR="00C25ADD">
        <w:t>a participation à l’</w:t>
      </w:r>
      <w:r>
        <w:t xml:space="preserve">intégration d’un nouveau </w:t>
      </w:r>
      <w:r w:rsidR="00C25ADD">
        <w:t>multi-fond</w:t>
      </w:r>
      <w:r>
        <w:t xml:space="preserve"> de pension</w:t>
      </w:r>
      <w:r w:rsidR="00C25ADD">
        <w:t xml:space="preserve"> de retraite</w:t>
      </w:r>
      <w:r>
        <w:t xml:space="preserve"> </w:t>
      </w:r>
      <w:r w:rsidR="00C25ADD">
        <w:t xml:space="preserve">d’une volumétrie de 3,5 Millions de nouveaux pensionnés </w:t>
      </w:r>
      <w:r>
        <w:t>dans le moteur de calcul de la CDR</w:t>
      </w:r>
      <w:r w:rsidR="009846C5">
        <w:t> : le projet SRE.</w:t>
      </w:r>
    </w:p>
    <w:p w14:paraId="101AF769" w14:textId="77777777" w:rsidR="00F12838" w:rsidRDefault="00F12838" w:rsidP="00F12838">
      <w:pPr>
        <w:pStyle w:val="Corpsdetexte"/>
      </w:pPr>
    </w:p>
    <w:p w14:paraId="75922D04" w14:textId="77777777" w:rsidR="00F12838" w:rsidRDefault="00F12838" w:rsidP="00F12838">
      <w:pPr>
        <w:pStyle w:val="Corpsdetexte"/>
      </w:pPr>
      <w:r>
        <w:t>J’ai passé 6 mois sur de la montée en compétence, montée qui s’est poursuivi tout au long du stage et qui se poursuit encore aujourd’hui. La technologie utilisée étant propriétaire et très spécialisée, la montée en compétence afin d’atteindre une certaine autonomie prend un an au minimum selon les experts de mon équipe.</w:t>
      </w:r>
    </w:p>
    <w:p w14:paraId="03D5E34D" w14:textId="77777777" w:rsidR="00F12838" w:rsidRDefault="00F12838" w:rsidP="00F12838">
      <w:pPr>
        <w:pStyle w:val="Corpsdetexte"/>
      </w:pPr>
    </w:p>
    <w:p w14:paraId="3F7DA35D" w14:textId="77777777" w:rsidR="00761CD4" w:rsidRPr="00DB7A07" w:rsidRDefault="0095089D" w:rsidP="00BB5D12">
      <w:pPr>
        <w:pStyle w:val="Titre2"/>
      </w:pPr>
      <w:bookmarkStart w:id="271" w:name="_Toc52212924"/>
      <w:bookmarkStart w:id="272" w:name="_Toc55141173"/>
      <w:r w:rsidRPr="00DB7A07">
        <w:t>Développement</w:t>
      </w:r>
      <w:r w:rsidR="00761CD4" w:rsidRPr="00DB7A07">
        <w:t xml:space="preserve"> d’un nouveau module</w:t>
      </w:r>
      <w:bookmarkEnd w:id="271"/>
      <w:bookmarkEnd w:id="272"/>
    </w:p>
    <w:p w14:paraId="51F10EEF" w14:textId="77777777" w:rsidR="00761CD4" w:rsidRPr="00DB7A07" w:rsidRDefault="00761CD4" w:rsidP="00761CD4">
      <w:pPr>
        <w:spacing w:before="60" w:after="40"/>
        <w:rPr>
          <w:rFonts w:ascii="Arial" w:hAnsi="Arial"/>
          <w:sz w:val="24"/>
        </w:rPr>
      </w:pPr>
      <w:r w:rsidRPr="00DB7A07">
        <w:rPr>
          <w:rFonts w:ascii="Arial" w:hAnsi="Arial"/>
          <w:sz w:val="24"/>
        </w:rPr>
        <w:t>Ma première mission au sein du projet, une fois la première partie de ma formation terminée, fut de répondre au besoin exprimé par le DSI de l’entreprise MTP d’abord par communication téléphonique, puis pour les précisions sur les spécifications fonctionnelle, par échange de mails (cf  Annexes : Précision du besoin sur avances sur salaires) :</w:t>
      </w:r>
    </w:p>
    <w:p w14:paraId="27D6D319" w14:textId="77777777" w:rsidR="00761CD4" w:rsidRPr="00DB7A07" w:rsidRDefault="00761CD4" w:rsidP="00761CD4">
      <w:pPr>
        <w:spacing w:before="60" w:after="40"/>
        <w:rPr>
          <w:rFonts w:ascii="Arial" w:hAnsi="Arial"/>
          <w:sz w:val="24"/>
        </w:rPr>
      </w:pPr>
      <w:r w:rsidRPr="00DB7A07">
        <w:rPr>
          <w:rFonts w:ascii="Arial" w:hAnsi="Arial"/>
          <w:sz w:val="24"/>
          <w:highlight w:val="yellow"/>
        </w:rPr>
        <w:t>[Inserer Capture mails devis 8 ]</w:t>
      </w:r>
    </w:p>
    <w:p w14:paraId="776D2B9D" w14:textId="77777777" w:rsidR="00761CD4" w:rsidRPr="00DB7A07" w:rsidRDefault="00761CD4" w:rsidP="00761CD4">
      <w:pPr>
        <w:spacing w:before="60" w:after="40"/>
        <w:rPr>
          <w:rFonts w:ascii="Arial" w:hAnsi="Arial"/>
          <w:sz w:val="24"/>
        </w:rPr>
      </w:pPr>
    </w:p>
    <w:p w14:paraId="322F1574" w14:textId="77777777" w:rsidR="00761CD4" w:rsidRPr="00DB7A07" w:rsidRDefault="00761CD4" w:rsidP="008C2425">
      <w:pPr>
        <w:pStyle w:val="Titre3"/>
        <w:numPr>
          <w:ilvl w:val="0"/>
          <w:numId w:val="22"/>
        </w:numPr>
      </w:pPr>
      <w:bookmarkStart w:id="273" w:name="_Toc52212925"/>
      <w:bookmarkStart w:id="274" w:name="_Toc55141174"/>
      <w:r w:rsidRPr="00DB7A07">
        <w:t>Le besoin</w:t>
      </w:r>
      <w:bookmarkEnd w:id="273"/>
      <w:bookmarkEnd w:id="274"/>
    </w:p>
    <w:p w14:paraId="5356E0E0" w14:textId="77777777" w:rsidR="00761CD4" w:rsidRPr="00DB7A07" w:rsidRDefault="00761CD4" w:rsidP="00761CD4">
      <w:pPr>
        <w:spacing w:before="60" w:after="40"/>
        <w:rPr>
          <w:rFonts w:ascii="Arial" w:hAnsi="Arial"/>
          <w:sz w:val="24"/>
        </w:rPr>
      </w:pPr>
      <w:r w:rsidRPr="00DB7A07">
        <w:rPr>
          <w:rFonts w:ascii="Arial" w:hAnsi="Arial"/>
          <w:sz w:val="24"/>
        </w:rPr>
        <w:t>Le besoin exprimé était de développer, au sein de PeopleNet, une solution permettant aux gestionnaires de paie de saisir, hors-paie, des avances sur salaire et sur 13</w:t>
      </w:r>
      <w:r w:rsidRPr="00DB7A07">
        <w:rPr>
          <w:rFonts w:ascii="Arial" w:hAnsi="Arial"/>
          <w:sz w:val="24"/>
          <w:vertAlign w:val="superscript"/>
        </w:rPr>
        <w:t>ème</w:t>
      </w:r>
      <w:r w:rsidRPr="00DB7A07">
        <w:rPr>
          <w:rFonts w:ascii="Arial" w:hAnsi="Arial"/>
          <w:sz w:val="24"/>
        </w:rPr>
        <w:t xml:space="preserve"> mois pour les salariés de l’entreprise permettant un remboursement par prélèvement sur salaire ou sur acompte 13</w:t>
      </w:r>
      <w:r w:rsidRPr="00DB7A07">
        <w:rPr>
          <w:rFonts w:ascii="Arial" w:hAnsi="Arial"/>
          <w:sz w:val="24"/>
          <w:vertAlign w:val="superscript"/>
        </w:rPr>
        <w:t>ème</w:t>
      </w:r>
      <w:r w:rsidRPr="00DB7A07">
        <w:rPr>
          <w:rFonts w:ascii="Arial" w:hAnsi="Arial"/>
          <w:sz w:val="24"/>
        </w:rPr>
        <w:t xml:space="preserve"> des sommes avancées selon la nature de l’avance.</w:t>
      </w:r>
    </w:p>
    <w:p w14:paraId="46FDD421" w14:textId="77777777" w:rsidR="00761CD4" w:rsidRPr="00DB7A07" w:rsidRDefault="00761CD4" w:rsidP="00761CD4">
      <w:pPr>
        <w:spacing w:before="60" w:after="40"/>
        <w:rPr>
          <w:rFonts w:ascii="Arial" w:hAnsi="Arial"/>
          <w:sz w:val="24"/>
        </w:rPr>
      </w:pPr>
    </w:p>
    <w:p w14:paraId="12BFDF44" w14:textId="77777777" w:rsidR="00761CD4" w:rsidRPr="00DB7A07" w:rsidRDefault="00761CD4" w:rsidP="008C2425">
      <w:pPr>
        <w:pStyle w:val="Titre3"/>
      </w:pPr>
      <w:bookmarkStart w:id="275" w:name="_Toc52212926"/>
      <w:bookmarkStart w:id="276" w:name="_Toc55141175"/>
      <w:r w:rsidRPr="00DB7A07">
        <w:t>La conception</w:t>
      </w:r>
      <w:bookmarkEnd w:id="275"/>
      <w:bookmarkEnd w:id="276"/>
    </w:p>
    <w:p w14:paraId="65E4EF0B" w14:textId="77777777" w:rsidR="00761CD4" w:rsidRPr="00DB7A07" w:rsidRDefault="00761CD4" w:rsidP="00761CD4">
      <w:pPr>
        <w:spacing w:before="60" w:after="40"/>
        <w:rPr>
          <w:rFonts w:ascii="Arial" w:hAnsi="Arial"/>
          <w:sz w:val="24"/>
        </w:rPr>
      </w:pPr>
      <w:r w:rsidRPr="00DB7A07">
        <w:rPr>
          <w:rFonts w:ascii="Arial" w:hAnsi="Arial"/>
          <w:sz w:val="24"/>
        </w:rPr>
        <w:t>Un membre de l’équipe ayant développé un autre module de saisie hors-paie de notes de frais un peu plus tôt, et n’étant moi-même pas encore très familier avec l’environnement PeopleNet et le domaine fonctionnel de la paie, j’ai pu me baser sur son travail pour réaliser mon développement.</w:t>
      </w:r>
    </w:p>
    <w:p w14:paraId="1AB373CE" w14:textId="77777777" w:rsidR="00761CD4" w:rsidRPr="00DB7A07" w:rsidRDefault="00761CD4" w:rsidP="00761CD4">
      <w:pPr>
        <w:spacing w:before="60" w:after="40"/>
        <w:rPr>
          <w:rFonts w:ascii="Arial" w:hAnsi="Arial"/>
          <w:sz w:val="24"/>
        </w:rPr>
      </w:pPr>
    </w:p>
    <w:p w14:paraId="716E7482" w14:textId="77777777" w:rsidR="00761CD4" w:rsidRPr="00DB7A07" w:rsidRDefault="00761CD4" w:rsidP="008C2425">
      <w:pPr>
        <w:pStyle w:val="Titre3"/>
      </w:pPr>
      <w:bookmarkStart w:id="277" w:name="_Toc52212927"/>
      <w:bookmarkStart w:id="278" w:name="_Toc55141176"/>
      <w:r w:rsidRPr="00DB7A07">
        <w:t>le developpement</w:t>
      </w:r>
      <w:bookmarkEnd w:id="277"/>
      <w:bookmarkEnd w:id="278"/>
    </w:p>
    <w:p w14:paraId="357894CA" w14:textId="77777777" w:rsidR="00761CD4" w:rsidRPr="00DB7A07" w:rsidRDefault="00761CD4" w:rsidP="00761CD4">
      <w:pPr>
        <w:spacing w:before="60" w:after="40"/>
        <w:rPr>
          <w:rFonts w:ascii="Arial" w:hAnsi="Arial"/>
          <w:sz w:val="24"/>
        </w:rPr>
      </w:pPr>
      <w:r w:rsidRPr="00DB7A07">
        <w:rPr>
          <w:rFonts w:ascii="Arial" w:hAnsi="Arial"/>
          <w:sz w:val="24"/>
        </w:rPr>
        <w:t xml:space="preserve">J’ai donc développé 2 nouvelles rubriques de paie (une rubrique de paie est un élément qui peut être affiché sur le bulletin de salaire, il comprend des composants possédant chacun son code d’exécution et son paramétrage), une pour l’avance sur salaire, une autre pour </w:t>
      </w:r>
      <w:r w:rsidRPr="00DB7A07">
        <w:rPr>
          <w:rFonts w:ascii="Arial" w:hAnsi="Arial"/>
          <w:sz w:val="24"/>
        </w:rPr>
        <w:lastRenderedPageBreak/>
        <w:t>l’avance sur 13</w:t>
      </w:r>
      <w:r w:rsidRPr="00DB7A07">
        <w:rPr>
          <w:rFonts w:ascii="Arial" w:hAnsi="Arial"/>
          <w:sz w:val="24"/>
          <w:vertAlign w:val="superscript"/>
        </w:rPr>
        <w:t>ème</w:t>
      </w:r>
      <w:r w:rsidRPr="00DB7A07">
        <w:rPr>
          <w:rFonts w:ascii="Arial" w:hAnsi="Arial"/>
          <w:sz w:val="24"/>
        </w:rPr>
        <w:t xml:space="preserve"> mois, le remboursement des deux fonctionnant de manière différentes pour leur remboursement.</w:t>
      </w:r>
    </w:p>
    <w:p w14:paraId="6DF0E312" w14:textId="77777777" w:rsidR="00761CD4" w:rsidRPr="00DB7A07" w:rsidRDefault="00761CD4" w:rsidP="00761CD4">
      <w:pPr>
        <w:spacing w:before="60" w:after="40"/>
        <w:rPr>
          <w:rFonts w:ascii="Arial" w:hAnsi="Arial"/>
          <w:sz w:val="24"/>
        </w:rPr>
      </w:pPr>
    </w:p>
    <w:p w14:paraId="4D4413A3" w14:textId="77777777" w:rsidR="00761CD4" w:rsidRPr="00DB7A07" w:rsidRDefault="00761CD4" w:rsidP="008C2425">
      <w:pPr>
        <w:pStyle w:val="Titre4"/>
      </w:pPr>
      <w:bookmarkStart w:id="279" w:name="_Toc55141177"/>
      <w:r w:rsidRPr="00DB7A07">
        <w:t>Avances sur salaire :</w:t>
      </w:r>
      <w:bookmarkEnd w:id="279"/>
    </w:p>
    <w:p w14:paraId="47B235D9" w14:textId="77777777" w:rsidR="00761CD4" w:rsidRPr="00DB7A07" w:rsidRDefault="00761CD4" w:rsidP="00761CD4">
      <w:pPr>
        <w:spacing w:before="60" w:after="40"/>
        <w:rPr>
          <w:rFonts w:ascii="Arial" w:hAnsi="Arial"/>
          <w:sz w:val="24"/>
        </w:rPr>
      </w:pPr>
      <w:r w:rsidRPr="00DB7A07">
        <w:rPr>
          <w:rFonts w:ascii="Arial" w:hAnsi="Arial"/>
          <w:sz w:val="24"/>
        </w:rPr>
        <w:t>J’ai commencé par le module d’avance sur salaire, ses modalités de remboursement étant plus simples à appréhendées. J’ai pour cela retrouver l’objet (Meta4Objet) gérant le traitement des saisies hors-paie, retrouver les méthodes de gestion des saisie, les champs qu’il contenait déjà me suffisant amplement :</w:t>
      </w:r>
    </w:p>
    <w:p w14:paraId="1AC8934F" w14:textId="77777777" w:rsidR="00761CD4" w:rsidRPr="00DB7A07" w:rsidRDefault="00761CD4" w:rsidP="00761CD4">
      <w:pPr>
        <w:spacing w:before="60" w:after="40"/>
        <w:rPr>
          <w:rFonts w:ascii="Arial" w:hAnsi="Arial"/>
          <w:sz w:val="24"/>
        </w:rPr>
      </w:pPr>
      <w:r w:rsidRPr="00DB7A07">
        <w:rPr>
          <w:rFonts w:ascii="Arial" w:hAnsi="Arial"/>
          <w:sz w:val="24"/>
          <w:highlight w:val="yellow"/>
        </w:rPr>
        <w:t>[Inserer capture structure objet de saisie hors paie]</w:t>
      </w:r>
    </w:p>
    <w:p w14:paraId="1BC8107F" w14:textId="77777777" w:rsidR="00761CD4" w:rsidRPr="00DB7A07" w:rsidRDefault="00761CD4" w:rsidP="00761CD4">
      <w:pPr>
        <w:spacing w:before="60" w:after="40"/>
        <w:rPr>
          <w:rFonts w:ascii="Arial" w:hAnsi="Arial"/>
          <w:sz w:val="24"/>
        </w:rPr>
      </w:pPr>
      <w:r w:rsidRPr="00DB7A07">
        <w:rPr>
          <w:rFonts w:ascii="Arial" w:hAnsi="Arial"/>
          <w:sz w:val="24"/>
        </w:rPr>
        <w:t>J’ai ensuite inséré mes modifications dans ses méthodes tout en commentant mon code afin d’assurer la traçabilité des modifications.</w:t>
      </w:r>
    </w:p>
    <w:p w14:paraId="652DA6F6" w14:textId="77777777" w:rsidR="00761CD4" w:rsidRPr="00DB7A07" w:rsidRDefault="00761CD4" w:rsidP="008C2425">
      <w:pPr>
        <w:pStyle w:val="Titre3"/>
      </w:pPr>
      <w:bookmarkStart w:id="280" w:name="_Toc52212928"/>
      <w:bookmarkStart w:id="281" w:name="_Toc55141178"/>
      <w:r w:rsidRPr="00DB7A07">
        <w:t>les tests</w:t>
      </w:r>
      <w:bookmarkEnd w:id="280"/>
      <w:bookmarkEnd w:id="281"/>
    </w:p>
    <w:p w14:paraId="236B0881" w14:textId="77777777" w:rsidR="00761CD4" w:rsidRPr="00DB7A07" w:rsidRDefault="00761CD4" w:rsidP="00761CD4">
      <w:pPr>
        <w:spacing w:before="60" w:after="40"/>
        <w:rPr>
          <w:rFonts w:ascii="Arial" w:hAnsi="Arial"/>
          <w:sz w:val="24"/>
        </w:rPr>
      </w:pPr>
      <w:r w:rsidRPr="00DB7A07">
        <w:rPr>
          <w:rFonts w:ascii="Arial" w:hAnsi="Arial"/>
          <w:sz w:val="24"/>
        </w:rPr>
        <w:t>Les fiches de tests unitaires des clients paies française n’étant pas formalisées, j’ai écrit et réaliser les miens sur papier. Ils ne sont donc pas présentables dans ce mémoire mais ont été conçu et réalisés pour suivre les règles de qualité conforme aux attendus de l’entreprise.</w:t>
      </w:r>
    </w:p>
    <w:p w14:paraId="5C320E3C" w14:textId="77777777" w:rsidR="00761CD4" w:rsidRPr="00DB7A07" w:rsidRDefault="00761CD4" w:rsidP="008C2425">
      <w:pPr>
        <w:pStyle w:val="Titre3"/>
      </w:pPr>
      <w:bookmarkStart w:id="282" w:name="_Toc52212929"/>
      <w:bookmarkStart w:id="283" w:name="_Toc55141179"/>
      <w:r w:rsidRPr="00DB7A07">
        <w:t>la génération et livraison du package</w:t>
      </w:r>
      <w:bookmarkEnd w:id="282"/>
      <w:bookmarkEnd w:id="283"/>
    </w:p>
    <w:p w14:paraId="0758F7AE" w14:textId="77777777" w:rsidR="00761CD4" w:rsidRPr="00DB7A07" w:rsidRDefault="00761CD4" w:rsidP="00761CD4">
      <w:pPr>
        <w:spacing w:before="60" w:after="40"/>
        <w:rPr>
          <w:rFonts w:ascii="Arial" w:hAnsi="Arial"/>
          <w:sz w:val="24"/>
        </w:rPr>
      </w:pPr>
      <w:r w:rsidRPr="00DB7A07">
        <w:rPr>
          <w:rFonts w:ascii="Arial" w:hAnsi="Arial"/>
          <w:sz w:val="24"/>
        </w:rPr>
        <w:t xml:space="preserve">Ce développement ayant eu lieu juste avant et au début du confinement faisant suite à la crise sanitaire qui nous a frappé cette année, le devis de ce développement n’a jamais été valider par le client. </w:t>
      </w:r>
    </w:p>
    <w:p w14:paraId="7B22868E" w14:textId="77777777" w:rsidR="00761CD4" w:rsidRPr="00DB7A07" w:rsidRDefault="00761CD4" w:rsidP="00761CD4">
      <w:pPr>
        <w:spacing w:before="60" w:after="40"/>
        <w:rPr>
          <w:rFonts w:ascii="Arial" w:hAnsi="Arial"/>
          <w:sz w:val="24"/>
        </w:rPr>
      </w:pPr>
      <w:r w:rsidRPr="00DB7A07">
        <w:rPr>
          <w:rFonts w:ascii="Arial" w:hAnsi="Arial"/>
          <w:sz w:val="24"/>
        </w:rPr>
        <w:t>Ainsi je n’ai pu que générer le pack de livraison mais n’ai jamais pu le livrer. L’environnement de développement ayant subi un dump depuis l’environnement de production, je ne suis malheureusement pas en mesure de fournir des captures d’écran du travail réalisé pour ce développement de module.</w:t>
      </w:r>
    </w:p>
    <w:p w14:paraId="7690E633" w14:textId="77777777" w:rsidR="00761CD4" w:rsidRPr="00DB7A07" w:rsidRDefault="00761CD4" w:rsidP="00761CD4"/>
    <w:p w14:paraId="2FDC3308" w14:textId="77777777" w:rsidR="00F12838" w:rsidRPr="00F12838" w:rsidRDefault="00F12838" w:rsidP="00F12838">
      <w:pPr>
        <w:pStyle w:val="Corpsdetexte"/>
      </w:pPr>
    </w:p>
    <w:p w14:paraId="2D9E812A" w14:textId="77777777" w:rsidR="008037AA" w:rsidRDefault="00AC6840" w:rsidP="00CF268C">
      <w:pPr>
        <w:pStyle w:val="Titre2"/>
      </w:pPr>
      <w:bookmarkStart w:id="284" w:name="_Toc55141180"/>
      <w:r>
        <w:t>La réalisation de la TMA</w:t>
      </w:r>
      <w:bookmarkEnd w:id="284"/>
      <w:r w:rsidR="008037AA">
        <w:t xml:space="preserve"> </w:t>
      </w:r>
    </w:p>
    <w:p w14:paraId="34CDF822" w14:textId="77777777" w:rsidR="00F12838" w:rsidRDefault="007048A7" w:rsidP="008C2425">
      <w:pPr>
        <w:pStyle w:val="Titre3"/>
        <w:numPr>
          <w:ilvl w:val="0"/>
          <w:numId w:val="26"/>
        </w:numPr>
      </w:pPr>
      <w:bookmarkStart w:id="285" w:name="_Toc55141181"/>
      <w:r>
        <w:t>Contexte</w:t>
      </w:r>
      <w:bookmarkEnd w:id="285"/>
    </w:p>
    <w:p w14:paraId="5CB4FBF4" w14:textId="77777777" w:rsidR="00720975" w:rsidRDefault="00720975" w:rsidP="00720975">
      <w:pPr>
        <w:pStyle w:val="Corpsdetexte"/>
      </w:pPr>
      <w:r>
        <w:t xml:space="preserve">Afin de </w:t>
      </w:r>
      <w:r w:rsidR="00EE11B2">
        <w:t>monter</w:t>
      </w:r>
      <w:r>
        <w:t xml:space="preserve"> en compétence</w:t>
      </w:r>
      <w:r w:rsidR="00EE11B2">
        <w:t xml:space="preserve"> sur le périmètre de la caisse et me préparer au futur projet SRE</w:t>
      </w:r>
      <w:r>
        <w:t xml:space="preserve">, on m’a confié la résolution d’anciens tickets non résolus présents dans le backlog du projet, ceux-ci ont été </w:t>
      </w:r>
      <w:r w:rsidR="00EE11B2">
        <w:t>priorisés</w:t>
      </w:r>
      <w:r>
        <w:t xml:space="preserve"> par la </w:t>
      </w:r>
      <w:r w:rsidRPr="00720975">
        <w:rPr>
          <w:highlight w:val="yellow"/>
        </w:rPr>
        <w:t>DSI</w:t>
      </w:r>
      <w:r>
        <w:t xml:space="preserve"> de la CDR et par le chargé de projet dans ce but.</w:t>
      </w:r>
    </w:p>
    <w:p w14:paraId="2632A40C" w14:textId="77777777" w:rsidR="00720975" w:rsidRDefault="00720975" w:rsidP="00720975">
      <w:pPr>
        <w:pStyle w:val="Corpsdetexte"/>
      </w:pPr>
      <w:r>
        <w:t>Il s’agit de remontées des utilisateurs sur des anomalies constatées lors du calcul des pensions qui datent de plus ou moins longtemps (la plus vieille que j’ai eu à résoudre datait de 2017 ce qui m’a poussé à remonter dans les précédentes versions du code afin de retrouver la source de l’anomalie).</w:t>
      </w:r>
    </w:p>
    <w:p w14:paraId="7FCC231E" w14:textId="77777777" w:rsidR="00720975" w:rsidRPr="00720975" w:rsidRDefault="00720975" w:rsidP="00720975">
      <w:pPr>
        <w:pStyle w:val="Corpsdetexte"/>
        <w:rPr>
          <w:highlight w:val="yellow"/>
        </w:rPr>
      </w:pPr>
      <w:r w:rsidRPr="00720975">
        <w:rPr>
          <w:highlight w:val="yellow"/>
        </w:rPr>
        <w:lastRenderedPageBreak/>
        <w:t xml:space="preserve">Ces tickets, sont </w:t>
      </w:r>
      <w:r w:rsidR="007048A7">
        <w:rPr>
          <w:highlight w:val="yellow"/>
        </w:rPr>
        <w:t xml:space="preserve">des tickets </w:t>
      </w:r>
      <w:r w:rsidR="00636D0C">
        <w:rPr>
          <w:highlight w:val="yellow"/>
        </w:rPr>
        <w:t>Godzilla</w:t>
      </w:r>
      <w:r w:rsidR="00EE11B2">
        <w:rPr>
          <w:highlight w:val="yellow"/>
        </w:rPr>
        <w:t xml:space="preserve"> dérivés de tickets JIRA</w:t>
      </w:r>
      <w:r w:rsidR="00636D0C">
        <w:rPr>
          <w:highlight w:val="yellow"/>
        </w:rPr>
        <w:t>.</w:t>
      </w:r>
    </w:p>
    <w:p w14:paraId="556C3008" w14:textId="77777777" w:rsidR="005153E1" w:rsidRDefault="00636D0C" w:rsidP="005153E1">
      <w:pPr>
        <w:pStyle w:val="Corpsdetexte"/>
      </w:pPr>
      <w:r>
        <w:t xml:space="preserve">Les </w:t>
      </w:r>
      <w:r w:rsidR="0094313E">
        <w:t>tickets qui ne concernent que l’application OC1 (</w:t>
      </w:r>
      <w:r>
        <w:t xml:space="preserve">nom de </w:t>
      </w:r>
      <w:r w:rsidR="0094313E">
        <w:t>PeopleNet dans le SI de la caisse) sont nommés OCUN – XXXX , avec XXXX l’identifiant du besoin ou de la remontée d’anomalie tels qu’ils sont assignés dans le Backlog priorisé pour la montée en compétence dans le cadre du projet SRE.</w:t>
      </w:r>
    </w:p>
    <w:p w14:paraId="327B7FBE" w14:textId="77777777" w:rsidR="00636D0C" w:rsidRPr="00720975" w:rsidRDefault="00636D0C" w:rsidP="00636D0C">
      <w:pPr>
        <w:pStyle w:val="Corpsdetexte"/>
        <w:rPr>
          <w:highlight w:val="yellow"/>
        </w:rPr>
      </w:pPr>
      <w:r w:rsidRPr="00720975">
        <w:rPr>
          <w:highlight w:val="yellow"/>
        </w:rPr>
        <w:t>[Inserer ici une capture d’écran de Godzilla]</w:t>
      </w:r>
    </w:p>
    <w:p w14:paraId="46E077E3" w14:textId="77777777" w:rsidR="00F12838" w:rsidRDefault="00F12838" w:rsidP="005153E1">
      <w:pPr>
        <w:pStyle w:val="Corpsdetexte"/>
      </w:pPr>
    </w:p>
    <w:p w14:paraId="2C640D77" w14:textId="77777777" w:rsidR="0094313E" w:rsidRDefault="007048A7" w:rsidP="008C2425">
      <w:pPr>
        <w:pStyle w:val="Titre3"/>
      </w:pPr>
      <w:bookmarkStart w:id="286" w:name="_Toc55141182"/>
      <w:r>
        <w:t>Méthodologie</w:t>
      </w:r>
      <w:bookmarkEnd w:id="286"/>
    </w:p>
    <w:p w14:paraId="15656B72" w14:textId="77777777" w:rsidR="005153E1" w:rsidRDefault="005153E1" w:rsidP="005153E1">
      <w:pPr>
        <w:pStyle w:val="Corpsdetexte"/>
      </w:pPr>
      <w:r>
        <w:t xml:space="preserve">La résolution se fait </w:t>
      </w:r>
      <w:r w:rsidR="00332535">
        <w:t xml:space="preserve">selon une méthodologie bien définie, </w:t>
      </w:r>
      <w:r>
        <w:t>en plusieurs étapes :</w:t>
      </w:r>
    </w:p>
    <w:p w14:paraId="6ED7A664" w14:textId="77777777" w:rsidR="0094313E" w:rsidRDefault="0094313E" w:rsidP="005153E1">
      <w:pPr>
        <w:pStyle w:val="Corpsdetexte"/>
      </w:pPr>
    </w:p>
    <w:p w14:paraId="62172A16" w14:textId="77777777" w:rsidR="007D7C49" w:rsidRDefault="009F37F0" w:rsidP="009F37F0">
      <w:pPr>
        <w:pStyle w:val="Corpsdetexte"/>
      </w:pPr>
      <w:r>
        <w:t xml:space="preserve">Tout d’abord, </w:t>
      </w:r>
      <w:r w:rsidR="00CF608E">
        <w:t xml:space="preserve">je lis le ticket, comprend le problème remonté et interprète le besoin qui s’en dégage et </w:t>
      </w:r>
      <w:r w:rsidR="006862F4">
        <w:t xml:space="preserve">je m’affecte le ticket </w:t>
      </w:r>
      <w:r w:rsidR="007D7C49">
        <w:t xml:space="preserve">afin que le client sache que sa remontée a été prise en compte par nos services. </w:t>
      </w:r>
    </w:p>
    <w:p w14:paraId="2DB66D3A" w14:textId="77777777" w:rsidR="005153E1" w:rsidRDefault="007D7C49" w:rsidP="009F37F0">
      <w:pPr>
        <w:pStyle w:val="Corpsdetexte"/>
      </w:pPr>
      <w:r>
        <w:t xml:space="preserve">Puis, </w:t>
      </w:r>
      <w:r w:rsidR="009F37F0">
        <w:t>je réalise l’</w:t>
      </w:r>
      <w:r w:rsidR="005153E1">
        <w:t>analyse technique</w:t>
      </w:r>
      <w:r w:rsidR="009F37F0">
        <w:t xml:space="preserve"> du traitement en défaut,</w:t>
      </w:r>
      <w:r w:rsidR="005153E1">
        <w:t xml:space="preserve"> afin de retrouver la source </w:t>
      </w:r>
      <w:r w:rsidR="009F37F0">
        <w:t xml:space="preserve">exacte </w:t>
      </w:r>
      <w:r w:rsidR="005153E1">
        <w:t>du mauvais c</w:t>
      </w:r>
      <w:r w:rsidR="00332535">
        <w:t>o</w:t>
      </w:r>
      <w:r w:rsidR="00EE11B2">
        <w:t>mportement remontés par la DEI.</w:t>
      </w:r>
    </w:p>
    <w:p w14:paraId="4A891EBD" w14:textId="77777777" w:rsidR="00CF608E" w:rsidRDefault="007D7C49" w:rsidP="009F37F0">
      <w:pPr>
        <w:pStyle w:val="Corpsdetexte"/>
      </w:pPr>
      <w:r>
        <w:t>Comme je réalise ma montée en compétence en auto-formation, c</w:t>
      </w:r>
      <w:r w:rsidR="0094313E">
        <w:t>’est la partie la plus longue car l</w:t>
      </w:r>
      <w:r w:rsidR="00D231BD">
        <w:t>’architecture du système PeopleNet est complexe</w:t>
      </w:r>
      <w:r w:rsidR="00EE11B2">
        <w:t>, surtout pour la caisse où ce dernier a été modifié et spécifié à l’extrême pour répondre aux besoins particuliers de la CDR</w:t>
      </w:r>
      <w:r>
        <w:t xml:space="preserve">. </w:t>
      </w:r>
    </w:p>
    <w:p w14:paraId="096D1C3E" w14:textId="77777777" w:rsidR="00CF608E" w:rsidRDefault="00CF608E" w:rsidP="009F37F0">
      <w:pPr>
        <w:pStyle w:val="Corpsdetexte"/>
      </w:pPr>
      <w:r>
        <w:t>L’étape préliminaire de toute analyse est la reproduction de l’erreur remontée, si celle-ci se révèle impossible, j’en averti le client en lui spécifiant les raisons</w:t>
      </w:r>
      <w:r w:rsidR="00332535">
        <w:t xml:space="preserve"> de cette impossibilité (bug déjà corrigé dans un autre ticket, remontée hors de notre périmètre…)</w:t>
      </w:r>
      <w:r>
        <w:t>.</w:t>
      </w:r>
    </w:p>
    <w:p w14:paraId="39E1395C" w14:textId="77777777" w:rsidR="00332535" w:rsidRDefault="00332535" w:rsidP="009F37F0">
      <w:pPr>
        <w:pStyle w:val="Corpsdetexte"/>
      </w:pPr>
    </w:p>
    <w:p w14:paraId="1062592A" w14:textId="77777777" w:rsidR="0094313E" w:rsidRDefault="007D7C49" w:rsidP="009F37F0">
      <w:pPr>
        <w:pStyle w:val="Corpsdetexte"/>
      </w:pPr>
      <w:r>
        <w:t>L’analyse se fait</w:t>
      </w:r>
      <w:r w:rsidR="00CF608E">
        <w:t xml:space="preserve"> ensuite</w:t>
      </w:r>
      <w:r>
        <w:t xml:space="preserve"> en remontant le fil des (nombreux) traitements qui impactent un élément jusqu’au résultat final en erreur (Plus de détails lors des remontées d’expérience qui suivrons cette description </w:t>
      </w:r>
      <w:r w:rsidR="00CF608E">
        <w:t>de la méthodologie d’une résolution de ticket</w:t>
      </w:r>
      <w:r>
        <w:t>).</w:t>
      </w:r>
    </w:p>
    <w:p w14:paraId="28035276" w14:textId="77777777" w:rsidR="00D231BD" w:rsidRDefault="00D231BD" w:rsidP="009F37F0">
      <w:pPr>
        <w:pStyle w:val="Corpsdetexte"/>
      </w:pPr>
    </w:p>
    <w:p w14:paraId="227F472B" w14:textId="77777777" w:rsidR="00332535" w:rsidRDefault="009F37F0" w:rsidP="00332535">
      <w:pPr>
        <w:pStyle w:val="Corpsdetexte"/>
      </w:pPr>
      <w:r>
        <w:t>Une fois la source identifiée, je fournis une explication technique compréhensible pour le métier</w:t>
      </w:r>
      <w:r w:rsidR="00D231BD">
        <w:t>,</w:t>
      </w:r>
      <w:r>
        <w:t xml:space="preserve"> du </w:t>
      </w:r>
      <w:r w:rsidR="00CF608E">
        <w:t>scénario</w:t>
      </w:r>
      <w:r>
        <w:t xml:space="preserve"> qui a cond</w:t>
      </w:r>
      <w:r w:rsidR="00D231BD">
        <w:t>uit au résultat erroné rapporté</w:t>
      </w:r>
      <w:r>
        <w:t xml:space="preserve"> par le client.</w:t>
      </w:r>
    </w:p>
    <w:p w14:paraId="07DA0F58" w14:textId="77777777" w:rsidR="00332535" w:rsidRDefault="00332535" w:rsidP="00332535">
      <w:pPr>
        <w:pStyle w:val="Corpsdetexte"/>
      </w:pPr>
      <w:r>
        <w:t>Je réfléchis également à la conception de solutions à apporter au ticket et je dresse en parallèle une analyse d’impact correspondante à chaque solution.</w:t>
      </w:r>
    </w:p>
    <w:p w14:paraId="538B6AD3" w14:textId="77777777" w:rsidR="00332535" w:rsidRDefault="00332535" w:rsidP="00332535">
      <w:pPr>
        <w:pStyle w:val="Corpsdetexte"/>
      </w:pPr>
    </w:p>
    <w:p w14:paraId="268E01E9" w14:textId="77777777" w:rsidR="009F37F0" w:rsidRDefault="00332535" w:rsidP="009F37F0">
      <w:pPr>
        <w:pStyle w:val="Corpsdetexte"/>
      </w:pPr>
      <w:r>
        <w:t>Je réponds ensuite au ticket en fournissant l’explication du scénario aboutissant à l’erreur remontée par le ticket, et propose les solutions à apporter avec pour chacune, son analyse d’impact, ses avantages et ses inconvénients</w:t>
      </w:r>
      <w:r w:rsidR="009F37F0">
        <w:t>.</w:t>
      </w:r>
    </w:p>
    <w:p w14:paraId="30EC18A5" w14:textId="77777777" w:rsidR="00D231BD" w:rsidRDefault="00D231BD" w:rsidP="009F37F0">
      <w:pPr>
        <w:pStyle w:val="Corpsdetexte"/>
      </w:pPr>
    </w:p>
    <w:p w14:paraId="6C7A32FA" w14:textId="77777777" w:rsidR="005153E1" w:rsidRDefault="009F37F0" w:rsidP="009F37F0">
      <w:pPr>
        <w:pStyle w:val="Corpsdetexte"/>
      </w:pPr>
      <w:r>
        <w:lastRenderedPageBreak/>
        <w:t>Comme</w:t>
      </w:r>
      <w:r w:rsidR="00D231BD">
        <w:t xml:space="preserve"> le client </w:t>
      </w:r>
      <w:r>
        <w:t xml:space="preserve">possède sa propre équipe </w:t>
      </w:r>
      <w:r w:rsidR="00D231BD">
        <w:t>MOE, responsable d</w:t>
      </w:r>
      <w:r w:rsidR="00C418DD">
        <w:t>es</w:t>
      </w:r>
      <w:r w:rsidR="00D231BD">
        <w:t xml:space="preserve"> recett</w:t>
      </w:r>
      <w:r w:rsidR="00C418DD">
        <w:t>es</w:t>
      </w:r>
      <w:r w:rsidR="00D231BD">
        <w:t xml:space="preserve"> des développements </w:t>
      </w:r>
      <w:r>
        <w:t>que nous effectuons, il peut arriver qu’il refuse certains correctifs car ceux-ci modifie</w:t>
      </w:r>
      <w:r w:rsidR="00D231BD">
        <w:t>nt</w:t>
      </w:r>
      <w:r>
        <w:t xml:space="preserve"> des éléments don</w:t>
      </w:r>
      <w:r w:rsidR="00D231BD">
        <w:t xml:space="preserve">t </w:t>
      </w:r>
      <w:r>
        <w:t>les tests d’intégration sont trop longs et couteux à réaliser</w:t>
      </w:r>
      <w:r w:rsidR="00332535">
        <w:t xml:space="preserve"> par exemple</w:t>
      </w:r>
      <w:r>
        <w:t>.</w:t>
      </w:r>
    </w:p>
    <w:p w14:paraId="27029423" w14:textId="77777777" w:rsidR="00D231BD" w:rsidRDefault="00D231BD" w:rsidP="009F37F0">
      <w:pPr>
        <w:pStyle w:val="Corpsdetexte"/>
      </w:pPr>
    </w:p>
    <w:p w14:paraId="28F9CB2C" w14:textId="77777777" w:rsidR="009F37F0" w:rsidRDefault="00332535" w:rsidP="009F37F0">
      <w:pPr>
        <w:pStyle w:val="Corpsdetexte"/>
      </w:pPr>
      <w:r>
        <w:t>Lorsque la MOE répond à mon analyse en me spécifiant la solution choisie</w:t>
      </w:r>
      <w:r w:rsidR="009F37F0">
        <w:t>, je rédige les tests unitaires associés au composant modifié ou créer par l’action correctrice afin de m’assurer de la non-régression du progiciel suite à mon développement.</w:t>
      </w:r>
    </w:p>
    <w:p w14:paraId="11F42344" w14:textId="77777777" w:rsidR="00D231BD" w:rsidRDefault="00D231BD" w:rsidP="009F37F0">
      <w:pPr>
        <w:pStyle w:val="Corpsdetexte"/>
      </w:pPr>
    </w:p>
    <w:p w14:paraId="5DF997BB" w14:textId="77777777" w:rsidR="009F37F0" w:rsidRDefault="009F37F0" w:rsidP="009F37F0">
      <w:pPr>
        <w:pStyle w:val="Corpsdetexte"/>
      </w:pPr>
      <w:r>
        <w:t>Je réalise ensuite de développement de la correction et effectue mes tests.</w:t>
      </w:r>
      <w:r w:rsidR="00C14793">
        <w:t xml:space="preserve"> J’apporte une précision ici pour souligné qu’un test unitaire au sens propre du terme est impossible sur PeopleNet, en effet afin de tester un traitement, il faut lancer une paie, qui est un ensemble de traitement mettant systématiquement en jeu, un ensemble de composants. C’est pour cela qu’au sein d</w:t>
      </w:r>
      <w:r w:rsidR="00D231BD">
        <w:t>e mon projet j’ai plutôt réalisé</w:t>
      </w:r>
      <w:r w:rsidR="00C14793">
        <w:t xml:space="preserve"> des tests d’intégrations que des tests unitaires</w:t>
      </w:r>
      <w:r w:rsidR="00D231BD">
        <w:t xml:space="preserve"> à proprement parlé</w:t>
      </w:r>
      <w:r w:rsidR="00C14793">
        <w:t>.</w:t>
      </w:r>
    </w:p>
    <w:p w14:paraId="4B3ECB55" w14:textId="77777777" w:rsidR="009F37F0" w:rsidRDefault="009F37F0" w:rsidP="009F37F0">
      <w:pPr>
        <w:pStyle w:val="Corpsdetexte"/>
      </w:pPr>
    </w:p>
    <w:p w14:paraId="430B5305" w14:textId="77777777" w:rsidR="00D231BD" w:rsidRDefault="009F37F0" w:rsidP="009F37F0">
      <w:pPr>
        <w:pStyle w:val="Corpsdetexte"/>
      </w:pPr>
      <w:r>
        <w:t>Une fois mes tests unitaire</w:t>
      </w:r>
      <w:r w:rsidR="00C14793">
        <w:t>s</w:t>
      </w:r>
      <w:r>
        <w:t>/</w:t>
      </w:r>
      <w:r w:rsidR="00C14793">
        <w:t>d’</w:t>
      </w:r>
      <w:r>
        <w:t xml:space="preserve">intégration passés </w:t>
      </w:r>
      <w:r w:rsidR="00C14793">
        <w:t>avec succès, je vais préparer la livraison</w:t>
      </w:r>
      <w:r w:rsidR="00332535">
        <w:t xml:space="preserve"> de ma correction.</w:t>
      </w:r>
    </w:p>
    <w:p w14:paraId="247CCA2C" w14:textId="77777777" w:rsidR="00332535" w:rsidRDefault="00332535" w:rsidP="009F37F0">
      <w:pPr>
        <w:pStyle w:val="Corpsdetexte"/>
      </w:pPr>
    </w:p>
    <w:p w14:paraId="6264CE47" w14:textId="77777777" w:rsidR="00C14793" w:rsidRDefault="00C14793" w:rsidP="009F37F0">
      <w:pPr>
        <w:pStyle w:val="Corpsdetexte"/>
      </w:pPr>
      <w:r>
        <w:t>PeopleNet étant un progiciel don</w:t>
      </w:r>
      <w:r w:rsidR="00D231BD">
        <w:t>t</w:t>
      </w:r>
      <w:r>
        <w:t xml:space="preserve"> l’ensemble de l’arc</w:t>
      </w:r>
      <w:r w:rsidR="0057110C">
        <w:t xml:space="preserve">hitecture, code compris, </w:t>
      </w:r>
      <w:r w:rsidR="00D231BD">
        <w:t>est stocké</w:t>
      </w:r>
      <w:r>
        <w:t xml:space="preserve"> sur une base de donnée, les modifications apportées au progiciel passent par la création de « Task » contenant elles même les « Objects » modifiés/crées/supprimés. On référence </w:t>
      </w:r>
      <w:r w:rsidR="00D231BD">
        <w:t>ainsi</w:t>
      </w:r>
      <w:r>
        <w:t xml:space="preserve"> tous les changements effectué grâce à l’écran « Task and Objects editor » </w:t>
      </w:r>
    </w:p>
    <w:p w14:paraId="504A60E5" w14:textId="77777777" w:rsidR="00C14793" w:rsidRDefault="00C14793" w:rsidP="009F37F0">
      <w:pPr>
        <w:pStyle w:val="Corpsdetexte"/>
      </w:pPr>
      <w:r w:rsidRPr="00C14793">
        <w:rPr>
          <w:highlight w:val="yellow"/>
        </w:rPr>
        <w:t>[Inserer screen Task and Object editor]</w:t>
      </w:r>
    </w:p>
    <w:p w14:paraId="507408A2" w14:textId="77777777" w:rsidR="00D231BD" w:rsidRDefault="00D231BD" w:rsidP="009F37F0">
      <w:pPr>
        <w:pStyle w:val="Corpsdetexte"/>
      </w:pPr>
    </w:p>
    <w:p w14:paraId="0E7C07B8" w14:textId="77777777" w:rsidR="00E45770" w:rsidRDefault="00E45770" w:rsidP="009F37F0">
      <w:pPr>
        <w:pStyle w:val="Corpsdetexte"/>
      </w:pPr>
      <w:r>
        <w:t xml:space="preserve">Je lance ensuite l’outil RAMDL </w:t>
      </w:r>
      <w:r w:rsidR="0057110C">
        <w:t>et ouvre la</w:t>
      </w:r>
      <w:r w:rsidR="00D231BD">
        <w:t xml:space="preserve"> procédure formalisée</w:t>
      </w:r>
      <w:r>
        <w:t xml:space="preserve"> pour la génération d</w:t>
      </w:r>
      <w:r w:rsidR="0057110C">
        <w:t>u pack, la réalisation du</w:t>
      </w:r>
      <w:r>
        <w:t xml:space="preserve"> test d’installation et </w:t>
      </w:r>
      <w:r w:rsidR="0057110C">
        <w:t xml:space="preserve">de </w:t>
      </w:r>
      <w:r>
        <w:t xml:space="preserve">la livraison du correctif. </w:t>
      </w:r>
    </w:p>
    <w:p w14:paraId="4740E1A7" w14:textId="77777777" w:rsidR="00E45770" w:rsidRDefault="00E45770" w:rsidP="009F37F0">
      <w:pPr>
        <w:pStyle w:val="Corpsdetexte"/>
      </w:pPr>
    </w:p>
    <w:p w14:paraId="1F1DAC45" w14:textId="77777777" w:rsidR="00D231BD" w:rsidRDefault="00E45770" w:rsidP="009F37F0">
      <w:pPr>
        <w:pStyle w:val="Corpsdetexte"/>
      </w:pPr>
      <w:r>
        <w:t>Je commence donc par générer le pack logique</w:t>
      </w:r>
      <w:r w:rsidR="00D231BD">
        <w:t xml:space="preserve"> qui contiendra toutes les modif</w:t>
      </w:r>
      <w:r>
        <w:t xml:space="preserve">ications apportées par la Task sous la forme d’une mini base de données contenant toutes les tables impliquées dans le fonctionnement des objets modifiés. </w:t>
      </w:r>
    </w:p>
    <w:p w14:paraId="50669C6C" w14:textId="77777777" w:rsidR="00E45770" w:rsidRDefault="00E45770" w:rsidP="009F37F0">
      <w:pPr>
        <w:pStyle w:val="Corpsdetexte"/>
      </w:pPr>
    </w:p>
    <w:p w14:paraId="0B8BAE69" w14:textId="77777777" w:rsidR="00E45770" w:rsidRDefault="00E45770" w:rsidP="009F37F0">
      <w:pPr>
        <w:pStyle w:val="Corpsdetexte"/>
      </w:pPr>
      <w:r>
        <w:t xml:space="preserve">Puis je réalise le test d’installation sur l’environnement </w:t>
      </w:r>
      <w:r w:rsidR="0057110C">
        <w:t>prévu à cet effet (SOC105) qui nous est réservé</w:t>
      </w:r>
      <w:r>
        <w:t xml:space="preserve">. </w:t>
      </w:r>
    </w:p>
    <w:p w14:paraId="08AE9716" w14:textId="77777777" w:rsidR="00636D0C" w:rsidRDefault="00E45770" w:rsidP="009F37F0">
      <w:pPr>
        <w:pStyle w:val="Corpsdetexte"/>
      </w:pPr>
      <w:r>
        <w:t>Une fois le test passé avec succès, je référence le pack sur le fichier de suivi des livraisons</w:t>
      </w:r>
      <w:r w:rsidR="0056475D">
        <w:t xml:space="preserve"> qui me fournira le numéro de référence propre à ma livraison. Numéro à spécifier dans le nom du dossier de livraison </w:t>
      </w:r>
      <w:r w:rsidR="0057110C">
        <w:t>côté</w:t>
      </w:r>
      <w:r w:rsidR="0056475D">
        <w:t xml:space="preserve"> </w:t>
      </w:r>
      <w:r w:rsidR="0057110C">
        <w:t>CDR.</w:t>
      </w:r>
    </w:p>
    <w:p w14:paraId="2CE6EF86" w14:textId="77777777" w:rsidR="0057110C" w:rsidRDefault="0057110C" w:rsidP="009F37F0">
      <w:pPr>
        <w:pStyle w:val="Corpsdetexte"/>
      </w:pPr>
    </w:p>
    <w:p w14:paraId="327FBAED" w14:textId="77777777" w:rsidR="00636D0C" w:rsidRDefault="00636D0C" w:rsidP="009F37F0">
      <w:pPr>
        <w:pStyle w:val="Corpsdetexte"/>
      </w:pPr>
      <w:r>
        <w:t xml:space="preserve">Une fois toutes ces tâches achevées, j’envoie un mail </w:t>
      </w:r>
      <w:r w:rsidR="00001532">
        <w:t xml:space="preserve">en </w:t>
      </w:r>
      <w:r w:rsidR="0057110C">
        <w:t xml:space="preserve">suivant </w:t>
      </w:r>
      <w:r>
        <w:t>le modèle</w:t>
      </w:r>
      <w:r w:rsidR="00001532">
        <w:t xml:space="preserve"> décrit</w:t>
      </w:r>
      <w:r>
        <w:t xml:space="preserve"> </w:t>
      </w:r>
      <w:r w:rsidR="00001532">
        <w:t>dans</w:t>
      </w:r>
      <w:r>
        <w:t xml:space="preserve"> la procédure</w:t>
      </w:r>
      <w:r w:rsidR="0057110C">
        <w:t xml:space="preserve"> </w:t>
      </w:r>
      <w:r>
        <w:t>:</w:t>
      </w:r>
    </w:p>
    <w:p w14:paraId="6932E85E" w14:textId="77777777" w:rsidR="00636D0C" w:rsidRDefault="00636D0C" w:rsidP="009F37F0">
      <w:pPr>
        <w:pStyle w:val="Corpsdetexte"/>
      </w:pPr>
    </w:p>
    <w:p w14:paraId="610948EB" w14:textId="77777777" w:rsidR="00636D0C" w:rsidRDefault="00636D0C" w:rsidP="009F37F0">
      <w:pPr>
        <w:pStyle w:val="Corpsdetexte"/>
      </w:pPr>
      <w:r w:rsidRPr="00636D0C">
        <w:rPr>
          <w:highlight w:val="yellow"/>
        </w:rPr>
        <w:t xml:space="preserve">{Capture d’écran </w:t>
      </w:r>
      <w:r w:rsidR="00001532">
        <w:rPr>
          <w:highlight w:val="yellow"/>
        </w:rPr>
        <w:t xml:space="preserve">modèle </w:t>
      </w:r>
      <w:r w:rsidRPr="00636D0C">
        <w:rPr>
          <w:highlight w:val="yellow"/>
        </w:rPr>
        <w:t>mail de livraison}</w:t>
      </w:r>
    </w:p>
    <w:p w14:paraId="3C3F595B" w14:textId="77777777" w:rsidR="009846C5" w:rsidRDefault="00E45770" w:rsidP="009846C5">
      <w:pPr>
        <w:pStyle w:val="Corpsdetexte"/>
      </w:pPr>
      <w:r>
        <w:t xml:space="preserve"> </w:t>
      </w:r>
    </w:p>
    <w:p w14:paraId="6553C6CE" w14:textId="77777777" w:rsidR="006862F4" w:rsidRDefault="00636D0C" w:rsidP="00E4627A">
      <w:pPr>
        <w:pStyle w:val="Corpsdetexte"/>
      </w:pPr>
      <w:r>
        <w:t>Comme le veut la procédure, je mets en destinataire la liste de diffusion de l’équipe de développement en plus de celle de la DEI afin de maintenir une traçabilité et une communication sur l’avancement de l’équipe</w:t>
      </w:r>
      <w:r w:rsidR="006862F4">
        <w:t xml:space="preserve"> au sein de celle-ci</w:t>
      </w:r>
      <w:r>
        <w:t>.</w:t>
      </w:r>
    </w:p>
    <w:p w14:paraId="59FEC95E" w14:textId="77777777" w:rsidR="006862F4" w:rsidRDefault="006862F4" w:rsidP="00E4627A">
      <w:pPr>
        <w:pStyle w:val="Corpsdetexte"/>
      </w:pPr>
    </w:p>
    <w:p w14:paraId="1E7FF0A5" w14:textId="77777777" w:rsidR="00E4627A" w:rsidRDefault="006862F4" w:rsidP="00E4627A">
      <w:pPr>
        <w:pStyle w:val="Corpsdetexte"/>
      </w:pPr>
      <w:r>
        <w:t xml:space="preserve">Pour terminer, et pour faciliter le pilotage du projet, je m’impute sur les demandes que j’ai traité sur l’outil GamaWeb développé par CGI. </w:t>
      </w:r>
    </w:p>
    <w:p w14:paraId="2D3FA716" w14:textId="77777777" w:rsidR="006862F4" w:rsidRDefault="006862F4" w:rsidP="006862F4">
      <w:pPr>
        <w:keepNext/>
      </w:pPr>
      <w:r w:rsidRPr="00D32831">
        <w:rPr>
          <w:noProof/>
          <w:lang w:val="fr-FR" w:eastAsia="fr-FR"/>
        </w:rPr>
        <w:drawing>
          <wp:inline distT="0" distB="0" distL="0" distR="0" wp14:anchorId="4E9CECC5" wp14:editId="753429A4">
            <wp:extent cx="6081623" cy="3097191"/>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9617" cy="3106355"/>
                    </a:xfrm>
                    <a:prstGeom prst="rect">
                      <a:avLst/>
                    </a:prstGeom>
                  </pic:spPr>
                </pic:pic>
              </a:graphicData>
            </a:graphic>
          </wp:inline>
        </w:drawing>
      </w:r>
    </w:p>
    <w:p w14:paraId="7DF9B2DB" w14:textId="7B6FEB1D" w:rsidR="006862F4" w:rsidRDefault="006862F4" w:rsidP="006862F4">
      <w:pPr>
        <w:pStyle w:val="Lgende"/>
        <w:jc w:val="center"/>
      </w:pPr>
      <w:r>
        <w:t xml:space="preserve">Figure </w:t>
      </w:r>
      <w:fldSimple w:instr=" SEQ Figure \* ARABIC ">
        <w:ins w:id="287" w:author="ROUX, Kénan" w:date="2020-11-03T23:14:00Z">
          <w:r w:rsidR="00FF4977">
            <w:rPr>
              <w:noProof/>
            </w:rPr>
            <w:t>11</w:t>
          </w:r>
        </w:ins>
        <w:del w:id="288" w:author="ROUX, Kénan" w:date="2020-11-03T22:08:00Z">
          <w:r w:rsidR="005D1709" w:rsidDel="00637AEE">
            <w:rPr>
              <w:noProof/>
            </w:rPr>
            <w:delText>7</w:delText>
          </w:r>
        </w:del>
      </w:fldSimple>
      <w:r>
        <w:t xml:space="preserve"> : L'outil GamaWeb – Liste des demandes</w:t>
      </w:r>
    </w:p>
    <w:p w14:paraId="6F4F80C7" w14:textId="77777777" w:rsidR="006862F4" w:rsidRDefault="006862F4" w:rsidP="00E4627A">
      <w:pPr>
        <w:pStyle w:val="Corpsdetexte"/>
      </w:pPr>
    </w:p>
    <w:p w14:paraId="580C50FF" w14:textId="77777777" w:rsidR="006862F4" w:rsidRDefault="006862F4" w:rsidP="00E4627A">
      <w:pPr>
        <w:pStyle w:val="Corpsdetexte"/>
      </w:pPr>
      <w:r>
        <w:t>Je spécifie, au fur et à mesure de mon avancement,</w:t>
      </w:r>
      <w:r w:rsidR="0057110C">
        <w:t xml:space="preserve"> </w:t>
      </w:r>
      <w:r>
        <w:t>combien de temps j’ai passé sur une tache liée à une demande client ainsi que mon reste à faire.</w:t>
      </w:r>
    </w:p>
    <w:p w14:paraId="6B8C2678" w14:textId="77777777" w:rsidR="006862F4" w:rsidRDefault="006862F4" w:rsidP="00E4627A">
      <w:pPr>
        <w:pStyle w:val="Corpsdetexte"/>
      </w:pPr>
    </w:p>
    <w:p w14:paraId="7AACAFA5" w14:textId="77777777" w:rsidR="006862F4" w:rsidRDefault="006862F4" w:rsidP="00E4627A">
      <w:pPr>
        <w:pStyle w:val="Corpsdetexte"/>
      </w:pPr>
      <w:r w:rsidRPr="006862F4">
        <w:rPr>
          <w:highlight w:val="yellow"/>
        </w:rPr>
        <w:t>{Insèrer une autre capture de l’écran d’imputation GamaWeb}</w:t>
      </w:r>
    </w:p>
    <w:p w14:paraId="4DDB3611" w14:textId="77777777" w:rsidR="00866315" w:rsidRDefault="00866315" w:rsidP="00E4627A">
      <w:pPr>
        <w:pStyle w:val="Corpsdetexte"/>
      </w:pPr>
    </w:p>
    <w:p w14:paraId="6DB5FE05" w14:textId="77777777" w:rsidR="00866315" w:rsidRDefault="00866315" w:rsidP="00E4627A">
      <w:pPr>
        <w:pStyle w:val="Corpsdetexte"/>
      </w:pPr>
      <w:r>
        <w:t>Ainsi le pilote du projet peut à tout moment connaître mon degré d’avancement sur les tâches qui me sont confiée et savoir si je respecte les délais.</w:t>
      </w:r>
    </w:p>
    <w:p w14:paraId="79DEE978" w14:textId="77777777" w:rsidR="007D7C49" w:rsidRDefault="007D7C49" w:rsidP="00E4627A">
      <w:pPr>
        <w:pStyle w:val="Corpsdetexte"/>
      </w:pPr>
    </w:p>
    <w:p w14:paraId="77AF90E8" w14:textId="77777777" w:rsidR="007D7C49" w:rsidRDefault="007D7C49" w:rsidP="008C2425">
      <w:pPr>
        <w:pStyle w:val="Titre3"/>
      </w:pPr>
      <w:bookmarkStart w:id="289" w:name="_Ref52641899"/>
      <w:bookmarkStart w:id="290" w:name="_Toc55141183"/>
      <w:r>
        <w:lastRenderedPageBreak/>
        <w:t>Remontée d’ex</w:t>
      </w:r>
      <w:r w:rsidR="00DE330E">
        <w:t>périence : Résolution de l’OCUN-853</w:t>
      </w:r>
      <w:bookmarkEnd w:id="289"/>
      <w:bookmarkEnd w:id="290"/>
    </w:p>
    <w:p w14:paraId="25571F46" w14:textId="77777777" w:rsidR="00DE330E" w:rsidRPr="00DE330E" w:rsidRDefault="00DE330E" w:rsidP="00DE330E">
      <w:pPr>
        <w:pStyle w:val="Corpsdetexte"/>
      </w:pPr>
      <w:r>
        <w:t xml:space="preserve">La remontée présente dans le ticket </w:t>
      </w:r>
      <w:r w:rsidR="0057110C">
        <w:t>fait état d’</w:t>
      </w:r>
      <w:r>
        <w:t xml:space="preserve">une </w:t>
      </w:r>
      <w:r w:rsidR="009B329A">
        <w:t>erreur</w:t>
      </w:r>
      <w:r>
        <w:t xml:space="preserve"> lors du calcul d’une pension su</w:t>
      </w:r>
      <w:r w:rsidR="00743E40">
        <w:t xml:space="preserve">ite à </w:t>
      </w:r>
      <w:r w:rsidR="0057110C">
        <w:t>une</w:t>
      </w:r>
      <w:r w:rsidR="00743E40">
        <w:t xml:space="preserve"> révision</w:t>
      </w:r>
      <w:r>
        <w:t xml:space="preserve"> </w:t>
      </w:r>
      <w:r w:rsidR="0057110C">
        <w:t xml:space="preserve">rétroactive </w:t>
      </w:r>
      <w:r>
        <w:t>de la périodicité de paie d</w:t>
      </w:r>
      <w:r w:rsidR="009B329A">
        <w:t>u</w:t>
      </w:r>
      <w:r>
        <w:t xml:space="preserve"> contrat ainsi que de son nombre de points (donc du montant de base de </w:t>
      </w:r>
      <w:r w:rsidR="009B329A">
        <w:t>l</w:t>
      </w:r>
      <w:r>
        <w:t>a pension)</w:t>
      </w:r>
      <w:r w:rsidR="0057110C">
        <w:t>.</w:t>
      </w:r>
    </w:p>
    <w:p w14:paraId="1A57982C" w14:textId="77777777" w:rsidR="006C2BA2" w:rsidRDefault="00DE330E" w:rsidP="006C2BA2">
      <w:pPr>
        <w:pStyle w:val="Corpsdetexte"/>
      </w:pPr>
      <w:r>
        <w:t>Voici le ticket :</w:t>
      </w:r>
    </w:p>
    <w:p w14:paraId="2D759E5C" w14:textId="77777777" w:rsidR="00DE330E" w:rsidRDefault="00DE330E" w:rsidP="006C2BA2">
      <w:pPr>
        <w:pStyle w:val="Corpsdetexte"/>
      </w:pPr>
      <w:r>
        <w:t>{</w:t>
      </w:r>
      <w:r w:rsidRPr="00DE330E">
        <w:rPr>
          <w:highlight w:val="yellow"/>
        </w:rPr>
        <w:t>Insèrer une capture du ticket sur Godzilla}</w:t>
      </w:r>
    </w:p>
    <w:p w14:paraId="1449091D" w14:textId="77777777" w:rsidR="00184E1F" w:rsidRDefault="00184E1F" w:rsidP="006C2BA2">
      <w:pPr>
        <w:pStyle w:val="Corpsdetexte"/>
      </w:pPr>
    </w:p>
    <w:p w14:paraId="50EF6145" w14:textId="77777777" w:rsidR="00184E1F" w:rsidRDefault="00184E1F" w:rsidP="008C2425">
      <w:pPr>
        <w:pStyle w:val="Titre4"/>
      </w:pPr>
      <w:bookmarkStart w:id="291" w:name="_Toc55141184"/>
      <w:r>
        <w:t>Étape préliminaire : reproduction du cas</w:t>
      </w:r>
      <w:bookmarkEnd w:id="291"/>
    </w:p>
    <w:p w14:paraId="0A7375B4" w14:textId="77777777" w:rsidR="00184E1F" w:rsidRDefault="00184E1F" w:rsidP="00184E1F">
      <w:pPr>
        <w:pStyle w:val="Corpsdetexte"/>
      </w:pPr>
    </w:p>
    <w:p w14:paraId="0A772182" w14:textId="77777777" w:rsidR="0057110C" w:rsidRDefault="00184E1F" w:rsidP="00184E1F">
      <w:pPr>
        <w:pStyle w:val="Corpsdetexte"/>
      </w:pPr>
      <w:r>
        <w:t>La première chose que je fais est de rapatrier le pensionné dont le calcul de la pension a échoué</w:t>
      </w:r>
      <w:r w:rsidR="0057110C">
        <w:t>,</w:t>
      </w:r>
      <w:r>
        <w:t xml:space="preserve"> telle que remonté par l’OCUN. </w:t>
      </w:r>
    </w:p>
    <w:p w14:paraId="174D24A9" w14:textId="77777777" w:rsidR="00740D2B" w:rsidRDefault="00184E1F" w:rsidP="00184E1F">
      <w:pPr>
        <w:pStyle w:val="Corpsdetexte"/>
      </w:pPr>
      <w:r>
        <w:t xml:space="preserve">Pour cela je dois envoyer un mail </w:t>
      </w:r>
      <w:r w:rsidR="00740D2B">
        <w:t>à</w:t>
      </w:r>
      <w:r>
        <w:t xml:space="preserve"> la DSI afin de demander l’autorisation d’ouvrir un ticket DARWIN. </w:t>
      </w:r>
    </w:p>
    <w:p w14:paraId="05843639" w14:textId="77777777" w:rsidR="00184E1F" w:rsidRDefault="00740D2B" w:rsidP="00184E1F">
      <w:pPr>
        <w:pStyle w:val="Corpsdetexte"/>
      </w:pPr>
      <w:r>
        <w:t>Ce t</w:t>
      </w:r>
      <w:r w:rsidR="00184E1F">
        <w:t>icket</w:t>
      </w:r>
      <w:r>
        <w:t>,</w:t>
      </w:r>
      <w:r w:rsidR="00184E1F">
        <w:t xml:space="preserve"> à destination de la </w:t>
      </w:r>
      <w:r>
        <w:t>DPI</w:t>
      </w:r>
      <w:r w:rsidR="00184E1F">
        <w:t xml:space="preserve"> </w:t>
      </w:r>
      <w:r>
        <w:t xml:space="preserve">de la CDR permet de </w:t>
      </w:r>
      <w:r w:rsidR="00184E1F">
        <w:t>d</w:t>
      </w:r>
      <w:r>
        <w:t>emander</w:t>
      </w:r>
      <w:r w:rsidR="00184E1F">
        <w:t xml:space="preserve"> le rapatriement des données d’un pensionné de l’en</w:t>
      </w:r>
      <w:r w:rsidR="00CF2BC6">
        <w:t xml:space="preserve">vironnement de production vers notre </w:t>
      </w:r>
      <w:r w:rsidR="00184E1F">
        <w:t>environnement de développement</w:t>
      </w:r>
      <w:r>
        <w:t>. Pour cela, je fournis dans le ticket, le BCR (numéro d’identification unique d’un pensionné), le mode opératoire étape par étape de transfert (via RAMDL) des données ainsi que le script SQL permettant ce transfert (</w:t>
      </w:r>
      <w:r w:rsidRPr="00CF2BC6">
        <w:rPr>
          <w:b/>
        </w:rPr>
        <w:t>voir Annexe : « Script de t</w:t>
      </w:r>
      <w:r w:rsidR="00CF2BC6" w:rsidRPr="00CF2BC6">
        <w:rPr>
          <w:b/>
        </w:rPr>
        <w:t>ransfert des données pensionnés</w:t>
      </w:r>
      <w:r w:rsidRPr="00CF2BC6">
        <w:rPr>
          <w:b/>
        </w:rPr>
        <w:t> »</w:t>
      </w:r>
      <w:r>
        <w:t>) :</w:t>
      </w:r>
    </w:p>
    <w:p w14:paraId="3C20DF7B" w14:textId="77777777" w:rsidR="00740D2B" w:rsidRDefault="00740D2B" w:rsidP="00184E1F">
      <w:pPr>
        <w:pStyle w:val="Corpsdetexte"/>
      </w:pPr>
      <w:r>
        <w:t>{</w:t>
      </w:r>
      <w:r w:rsidRPr="00CF2BC6">
        <w:rPr>
          <w:highlight w:val="yellow"/>
        </w:rPr>
        <w:t>Inserer capture d’écran ticket darwin</w:t>
      </w:r>
      <w:r>
        <w:t>}</w:t>
      </w:r>
    </w:p>
    <w:p w14:paraId="542A430E" w14:textId="77777777" w:rsidR="00740D2B" w:rsidRDefault="00740D2B" w:rsidP="00184E1F">
      <w:pPr>
        <w:pStyle w:val="Corpsdetexte"/>
      </w:pPr>
    </w:p>
    <w:p w14:paraId="745B53F6" w14:textId="77777777" w:rsidR="00CF2BC6" w:rsidRDefault="00CF2BC6" w:rsidP="00184E1F">
      <w:pPr>
        <w:pStyle w:val="Corpsdetexte"/>
      </w:pPr>
      <w:r>
        <w:t xml:space="preserve">Une fois le transfert fait, je n’ai plus qu’à relancer la paie du pensionné en erreur et reproduire le comportement anormal. De là, l’analyse peut commencer. </w:t>
      </w:r>
    </w:p>
    <w:p w14:paraId="6EB10970" w14:textId="77777777" w:rsidR="00CF2BC6" w:rsidRPr="00184E1F" w:rsidRDefault="00CF2BC6" w:rsidP="00184E1F">
      <w:pPr>
        <w:pStyle w:val="Corpsdetexte"/>
      </w:pPr>
      <w:r>
        <w:t>Il arrive cependant que je ne puisse pas reproduire le cas, soit parce que l’anomalie relevée dans ticket a été corrigée depuis l’ouverture du ticket soit pour une autre raison que je dois trouver et corriger afin de poursuivre l’analyse plus aisément. A défaut, je devrais remonter le fil du traitement et analyser le code uniquement de tête.</w:t>
      </w:r>
    </w:p>
    <w:p w14:paraId="18C3FE4F" w14:textId="77777777" w:rsidR="00642DD8" w:rsidRDefault="00642DD8" w:rsidP="008C2425">
      <w:pPr>
        <w:pStyle w:val="Titre4"/>
      </w:pPr>
      <w:bookmarkStart w:id="292" w:name="_Ref52641965"/>
      <w:bookmarkStart w:id="293" w:name="_Toc55141185"/>
      <w:r>
        <w:t>Étape 1 : l’Analyse</w:t>
      </w:r>
      <w:bookmarkEnd w:id="292"/>
      <w:bookmarkEnd w:id="293"/>
    </w:p>
    <w:p w14:paraId="31FFD07A" w14:textId="77777777" w:rsidR="00642DD8" w:rsidRPr="00642DD8" w:rsidRDefault="00642DD8" w:rsidP="00642DD8">
      <w:pPr>
        <w:pStyle w:val="Corpsdetexte"/>
      </w:pPr>
    </w:p>
    <w:p w14:paraId="3DED9F81" w14:textId="77777777" w:rsidR="009B329A" w:rsidRDefault="009B329A" w:rsidP="008C2425">
      <w:pPr>
        <w:pStyle w:val="Titre5"/>
        <w:numPr>
          <w:ilvl w:val="0"/>
          <w:numId w:val="0"/>
        </w:numPr>
      </w:pPr>
      <w:bookmarkStart w:id="294" w:name="_Toc55141186"/>
      <w:r>
        <w:t>Le point de départ de l’analyse : le bout du fil d’Ariane</w:t>
      </w:r>
      <w:bookmarkEnd w:id="294"/>
    </w:p>
    <w:p w14:paraId="600CE0C4" w14:textId="77777777" w:rsidR="00D03BEE" w:rsidRDefault="009B329A" w:rsidP="006C2BA2">
      <w:pPr>
        <w:pStyle w:val="Corpsdetexte"/>
      </w:pPr>
      <w:r>
        <w:t xml:space="preserve">Comme on peut le voir, la </w:t>
      </w:r>
      <w:r w:rsidRPr="00D445DA">
        <w:rPr>
          <w:highlight w:val="yellow"/>
        </w:rPr>
        <w:t>MO</w:t>
      </w:r>
      <w:r w:rsidR="00D445DA" w:rsidRPr="00D445DA">
        <w:rPr>
          <w:highlight w:val="yellow"/>
        </w:rPr>
        <w:t>A</w:t>
      </w:r>
      <w:r>
        <w:t xml:space="preserve"> a déjà fait une partie de l’analyse en allant relever les cumuls (table où sont stockés les montants calculés par les différentes paies ex</w:t>
      </w:r>
      <w:r w:rsidR="00D03BEE">
        <w:t>écutées pour le contrat ciblé).</w:t>
      </w:r>
    </w:p>
    <w:p w14:paraId="6917B54A" w14:textId="77777777" w:rsidR="00DA4662" w:rsidRDefault="00DA4662" w:rsidP="006C2BA2">
      <w:pPr>
        <w:pStyle w:val="Corpsdetexte"/>
      </w:pPr>
      <w:r>
        <w:t>{</w:t>
      </w:r>
      <w:r w:rsidRPr="00DA4662">
        <w:rPr>
          <w:highlight w:val="yellow"/>
        </w:rPr>
        <w:t>inserer capture des cumuls rapportés</w:t>
      </w:r>
      <w:r>
        <w:t>}</w:t>
      </w:r>
    </w:p>
    <w:p w14:paraId="4D92BBE9" w14:textId="77777777" w:rsidR="00DA4662" w:rsidRDefault="00DA4662" w:rsidP="006C2BA2">
      <w:pPr>
        <w:pStyle w:val="Corpsdetexte"/>
      </w:pPr>
    </w:p>
    <w:p w14:paraId="113FC64B" w14:textId="77777777" w:rsidR="00DA4662" w:rsidRDefault="00DA4662" w:rsidP="006C2BA2">
      <w:pPr>
        <w:pStyle w:val="Corpsdetexte"/>
      </w:pPr>
      <w:r>
        <w:lastRenderedPageBreak/>
        <w:t>Comme le métier nous l’indique, les montants provisionnés CDC_MT_BP_FINAL_PR calculés tous les mois pour la prochaine paie avec versement devraient s’ajoutés au moment de l’échéance de la périodicité</w:t>
      </w:r>
      <w:r w:rsidR="00BB2CF2">
        <w:t>,</w:t>
      </w:r>
      <w:r>
        <w:t xml:space="preserve"> au montant CDC_MT_BP_FINAL, chose qu’ils ne font pas.</w:t>
      </w:r>
    </w:p>
    <w:p w14:paraId="56A6ED42" w14:textId="77777777" w:rsidR="00DA4662" w:rsidRDefault="00DA4662" w:rsidP="006C2BA2">
      <w:pPr>
        <w:pStyle w:val="Corpsdetexte"/>
      </w:pPr>
    </w:p>
    <w:p w14:paraId="5CE8D7CA" w14:textId="77777777" w:rsidR="00D03BEE" w:rsidRDefault="00D03BEE" w:rsidP="006C2BA2">
      <w:pPr>
        <w:pStyle w:val="Corpsdetexte"/>
      </w:pPr>
      <w:r>
        <w:t xml:space="preserve">Je partirai donc du nom du champ de la table correspondant </w:t>
      </w:r>
      <w:r w:rsidR="00DA4662">
        <w:t xml:space="preserve">au montant </w:t>
      </w:r>
      <w:r>
        <w:t>calculé</w:t>
      </w:r>
      <w:r w:rsidR="00DA4662">
        <w:t xml:space="preserve"> anormalement </w:t>
      </w:r>
      <w:r>
        <w:t>par le</w:t>
      </w:r>
      <w:r w:rsidR="00DA4662">
        <w:t xml:space="preserve"> moteur de calcul de paie : CDC_MT_BP_FINAL</w:t>
      </w:r>
      <w:r>
        <w:t xml:space="preserve">. </w:t>
      </w:r>
      <w:r w:rsidR="0032628E">
        <w:t>Composant de la rubrique de paie</w:t>
      </w:r>
      <w:r w:rsidR="00BB2CF2">
        <w:t xml:space="preserve"> finale</w:t>
      </w:r>
      <w:r w:rsidR="0032628E">
        <w:t xml:space="preserve"> CDC_BP_FINAL</w:t>
      </w:r>
      <w:r w:rsidR="00BB2CF2">
        <w:t xml:space="preserve"> (une rubrique de paie finale est une rubrique qui apparaitra sur le bulletin de paie)</w:t>
      </w:r>
      <w:r w:rsidR="0032628E">
        <w:t>.</w:t>
      </w:r>
    </w:p>
    <w:p w14:paraId="6BAB3FEA" w14:textId="77777777" w:rsidR="00D03BEE" w:rsidRDefault="00D03BEE" w:rsidP="006C2BA2">
      <w:pPr>
        <w:pStyle w:val="Corpsdetexte"/>
      </w:pPr>
      <w:r>
        <w:t>Le nom de se composant sera donc mon point d’entrée d’analyse dans le progiciel.</w:t>
      </w:r>
    </w:p>
    <w:p w14:paraId="23BFE48D" w14:textId="77777777" w:rsidR="00D03BEE" w:rsidRDefault="00D03BEE" w:rsidP="006C2BA2">
      <w:pPr>
        <w:pStyle w:val="Corpsdetexte"/>
      </w:pPr>
      <w:r>
        <w:t xml:space="preserve">Le composant correspondant à </w:t>
      </w:r>
      <w:r w:rsidR="00DA4662">
        <w:t>une variable calculée</w:t>
      </w:r>
      <w:r>
        <w:t xml:space="preserve"> en paie (par opposition aux </w:t>
      </w:r>
      <w:r w:rsidR="00DA4662">
        <w:t>éléments</w:t>
      </w:r>
      <w:r>
        <w:t xml:space="preserve"> valorisés lors des traitements hors-paie</w:t>
      </w:r>
      <w:r w:rsidR="00DA4662">
        <w:t xml:space="preserve"> tel que le post-paie ou remontée des 1</w:t>
      </w:r>
      <w:r w:rsidR="00DA4662" w:rsidRPr="00DA4662">
        <w:rPr>
          <w:vertAlign w:val="superscript"/>
        </w:rPr>
        <w:t>er</w:t>
      </w:r>
      <w:r w:rsidR="00DA4662">
        <w:t xml:space="preserve"> Montants</w:t>
      </w:r>
      <w:r>
        <w:t xml:space="preserve">), j’ouvre le meta4Object responsable du </w:t>
      </w:r>
      <w:r w:rsidR="00DA4662">
        <w:t>traitement « calcul de</w:t>
      </w:r>
      <w:r>
        <w:t xml:space="preserve"> paie</w:t>
      </w:r>
      <w:r w:rsidR="00DA4662">
        <w:t> »</w:t>
      </w:r>
      <w:r>
        <w:t> : M4CDC_DP_PAYROLL_CHANNEL.</w:t>
      </w:r>
    </w:p>
    <w:p w14:paraId="13AFC879" w14:textId="77777777" w:rsidR="00D03BEE" w:rsidRDefault="00D03BEE" w:rsidP="006C2BA2">
      <w:pPr>
        <w:pStyle w:val="Corpsdetexte"/>
      </w:pPr>
      <w:r w:rsidRPr="00D03BEE">
        <w:rPr>
          <w:highlight w:val="yellow"/>
        </w:rPr>
        <w:t>{Inserer screen de l’</w:t>
      </w:r>
      <w:r w:rsidR="003E3E88">
        <w:rPr>
          <w:highlight w:val="yellow"/>
        </w:rPr>
        <w:t>advanced payroll editor</w:t>
      </w:r>
      <w:r w:rsidRPr="00D03BEE">
        <w:rPr>
          <w:highlight w:val="yellow"/>
        </w:rPr>
        <w:t>}</w:t>
      </w:r>
    </w:p>
    <w:p w14:paraId="59AA75DD" w14:textId="77777777" w:rsidR="00DA4662" w:rsidRDefault="00DA4662" w:rsidP="006C2BA2">
      <w:pPr>
        <w:pStyle w:val="Corpsdetexte"/>
      </w:pPr>
    </w:p>
    <w:p w14:paraId="7B788A0E" w14:textId="77777777" w:rsidR="00743E40" w:rsidRDefault="00DA4662" w:rsidP="006C2BA2">
      <w:pPr>
        <w:pStyle w:val="Corpsdetexte"/>
      </w:pPr>
      <w:r>
        <w:t>Je fais ensuite une recherche au sein de l’objet pour affich</w:t>
      </w:r>
      <w:r w:rsidR="0032628E">
        <w:t>er</w:t>
      </w:r>
      <w:r>
        <w:t xml:space="preserve"> les détails de ce composant et notamment ses dépendances.</w:t>
      </w:r>
    </w:p>
    <w:p w14:paraId="5A553511" w14:textId="77777777" w:rsidR="00DA4662" w:rsidRDefault="00DA4662" w:rsidP="006C2BA2">
      <w:pPr>
        <w:pStyle w:val="Corpsdetexte"/>
      </w:pPr>
    </w:p>
    <w:p w14:paraId="11E1C24B" w14:textId="77777777" w:rsidR="00743E40" w:rsidRDefault="00743E40" w:rsidP="008C2425">
      <w:pPr>
        <w:pStyle w:val="Titre5"/>
        <w:numPr>
          <w:ilvl w:val="0"/>
          <w:numId w:val="0"/>
        </w:numPr>
      </w:pPr>
      <w:bookmarkStart w:id="295" w:name="_Toc55141187"/>
      <w:r>
        <w:t>Remontée du fil des dépendances</w:t>
      </w:r>
      <w:bookmarkEnd w:id="295"/>
    </w:p>
    <w:p w14:paraId="1CE7670E" w14:textId="77777777" w:rsidR="00743E40" w:rsidRPr="00743E40" w:rsidRDefault="00743E40" w:rsidP="00743E40"/>
    <w:p w14:paraId="74693337" w14:textId="77777777" w:rsidR="003E3E88" w:rsidRDefault="00D03BEE" w:rsidP="006C2BA2">
      <w:pPr>
        <w:pStyle w:val="Corpsdetexte"/>
      </w:pPr>
      <w:r>
        <w:t xml:space="preserve">Afin de retrouver l’endroit </w:t>
      </w:r>
      <w:r w:rsidR="00AF7195">
        <w:t>du traitement où est utilisé/modifié le composant, deux possibilités s’</w:t>
      </w:r>
      <w:r w:rsidR="003E3E88">
        <w:t xml:space="preserve">offrent à </w:t>
      </w:r>
      <w:r w:rsidR="00AF7195">
        <w:t xml:space="preserve">moi : rechercher les dépendances de l’item via l’IHM ou via requêtes SQL </w:t>
      </w:r>
      <w:r w:rsidR="002753DB">
        <w:t>exécutées</w:t>
      </w:r>
      <w:r w:rsidR="00AF7195">
        <w:t xml:space="preserve"> via l’outil S</w:t>
      </w:r>
      <w:r w:rsidR="002753DB">
        <w:t>Q</w:t>
      </w:r>
      <w:r w:rsidR="00AF7195">
        <w:t>uir</w:t>
      </w:r>
      <w:r w:rsidR="002753DB">
        <w:t>r</w:t>
      </w:r>
      <w:r w:rsidR="00AF7195">
        <w:t xml:space="preserve">elSQL </w:t>
      </w:r>
      <w:r w:rsidR="002753DB">
        <w:t xml:space="preserve">Client </w:t>
      </w:r>
      <w:r w:rsidR="00AF7195">
        <w:t xml:space="preserve">sur la bdd PeopleNet. </w:t>
      </w:r>
    </w:p>
    <w:p w14:paraId="02DEA87D" w14:textId="77777777" w:rsidR="00D03BEE" w:rsidRDefault="00AF7195" w:rsidP="006C2BA2">
      <w:pPr>
        <w:pStyle w:val="Corpsdetexte"/>
      </w:pPr>
      <w:r>
        <w:t>En effet comme tout dans PeopleNet, les dépendances externes et internes des items sont répertoriées respe</w:t>
      </w:r>
      <w:r w:rsidR="003E3E88">
        <w:t xml:space="preserve">ctivement dans les tables M4RCH_EXTERNAL_DEP et M4RCH_INTERNAL_DEP. </w:t>
      </w:r>
    </w:p>
    <w:p w14:paraId="32F27F47" w14:textId="77777777" w:rsidR="003E3E88" w:rsidRDefault="003E3E88" w:rsidP="006C2BA2">
      <w:pPr>
        <w:pStyle w:val="Corpsdetexte"/>
      </w:pPr>
      <w:r>
        <w:t>Pour la simplicité de l’explication, je présenterais ici la méthode via IHM. Bien que durant mes phases d’analyse je privilégie la méthode via bdd car plus rapide et réactive (le progiciel subit des latences dues au partage des ressources par les différents bureaux virtuels sur lesquels nous travaillons).</w:t>
      </w:r>
    </w:p>
    <w:p w14:paraId="1C09A5A8" w14:textId="77777777" w:rsidR="00EF7A85" w:rsidRDefault="0057110C" w:rsidP="00EF7A85">
      <w:pPr>
        <w:pStyle w:val="Corpsdetexte"/>
        <w:keepNext/>
      </w:pPr>
      <w:r>
        <w:rPr>
          <w:noProof/>
          <w:lang w:val="fr-FR" w:eastAsia="fr-FR"/>
        </w:rPr>
        <w:lastRenderedPageBreak/>
        <mc:AlternateContent>
          <mc:Choice Requires="wps">
            <w:drawing>
              <wp:anchor distT="0" distB="0" distL="114300" distR="114300" simplePos="0" relativeHeight="251678207" behindDoc="0" locked="0" layoutInCell="1" allowOverlap="1" wp14:anchorId="6D2E5DE1" wp14:editId="26D470C2">
                <wp:simplePos x="0" y="0"/>
                <wp:positionH relativeFrom="margin">
                  <wp:posOffset>3001189</wp:posOffset>
                </wp:positionH>
                <wp:positionV relativeFrom="paragraph">
                  <wp:posOffset>3285862</wp:posOffset>
                </wp:positionV>
                <wp:extent cx="2931795" cy="635"/>
                <wp:effectExtent l="0" t="0" r="1905"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2931795" cy="635"/>
                        </a:xfrm>
                        <a:prstGeom prst="rect">
                          <a:avLst/>
                        </a:prstGeom>
                        <a:solidFill>
                          <a:prstClr val="white"/>
                        </a:solidFill>
                        <a:ln>
                          <a:noFill/>
                        </a:ln>
                      </wps:spPr>
                      <wps:txbx>
                        <w:txbxContent>
                          <w:p w14:paraId="684AFB43" w14:textId="77777777" w:rsidR="008C2425" w:rsidRPr="00EF7A85" w:rsidRDefault="008C2425" w:rsidP="00266A23">
                            <w:pPr>
                              <w:pStyle w:val="Lgende"/>
                              <w:jc w:val="center"/>
                            </w:pPr>
                            <w:r>
                              <w:t>Figure 9</w:t>
                            </w:r>
                            <w:r w:rsidRPr="00514167">
                              <w:t>: élément utilisés au sein de CDC_MT_BP_FINAL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2E5DE1" id="_x0000_t202" coordsize="21600,21600" o:spt="202" path="m,l,21600r21600,l21600,xe">
                <v:stroke joinstyle="miter"/>
                <v:path gradientshapeok="t" o:connecttype="rect"/>
              </v:shapetype>
              <v:shape id="Zone de texte 22" o:spid="_x0000_s1026" type="#_x0000_t202" style="position:absolute;margin-left:236.3pt;margin-top:258.75pt;width:230.85pt;height:.05pt;z-index:2516782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" stroked="f">
                <v:textbox style="mso-fit-shape-to-text:t" inset="0,0,0,0">
                  <w:txbxContent>
                    <w:p w14:paraId="684AFB43" w14:textId="77777777" w:rsidR="008C2425" w:rsidRPr="00EF7A85" w:rsidRDefault="008C2425" w:rsidP="00266A23">
                      <w:pPr>
                        <w:pStyle w:val="Lgende"/>
                        <w:jc w:val="center"/>
                      </w:pPr>
                      <w:r>
                        <w:t>Figure 9</w:t>
                      </w:r>
                      <w:r w:rsidRPr="00514167">
                        <w:t>: élément utilisés au sein de CDC_MT_BP_FINAL</w:t>
                      </w:r>
                    </w:p>
                  </w:txbxContent>
                </v:textbox>
                <w10:wrap type="square" anchorx="margin"/>
              </v:shape>
            </w:pict>
          </mc:Fallback>
        </mc:AlternateContent>
      </w:r>
      <w:r w:rsidR="0032628E">
        <w:rPr>
          <w:noProof/>
          <w:lang w:val="fr-FR" w:eastAsia="fr-FR"/>
        </w:rPr>
        <w:drawing>
          <wp:inline distT="0" distB="0" distL="0" distR="0" wp14:anchorId="3EF68B3B" wp14:editId="13483E96">
            <wp:extent cx="2931795" cy="3225800"/>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31795" cy="3225800"/>
                    </a:xfrm>
                    <a:prstGeom prst="rect">
                      <a:avLst/>
                    </a:prstGeom>
                  </pic:spPr>
                </pic:pic>
              </a:graphicData>
            </a:graphic>
          </wp:inline>
        </w:drawing>
      </w:r>
      <w:r w:rsidR="0032628E">
        <w:rPr>
          <w:noProof/>
          <w:lang w:val="fr-FR" w:eastAsia="fr-FR"/>
        </w:rPr>
        <w:drawing>
          <wp:inline distT="0" distB="0" distL="0" distR="0" wp14:anchorId="5595C666" wp14:editId="6DE922F3">
            <wp:extent cx="3122295" cy="3258185"/>
            <wp:effectExtent l="0" t="0" r="190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22295" cy="3258185"/>
                    </a:xfrm>
                    <a:prstGeom prst="rect">
                      <a:avLst/>
                    </a:prstGeom>
                  </pic:spPr>
                </pic:pic>
              </a:graphicData>
            </a:graphic>
          </wp:inline>
        </w:drawing>
      </w:r>
    </w:p>
    <w:p w14:paraId="3924E6DD" w14:textId="77777777" w:rsidR="0032628E" w:rsidRDefault="00EF7A85" w:rsidP="0057110C">
      <w:pPr>
        <w:pStyle w:val="Lgende"/>
      </w:pPr>
      <w:r>
        <w:t xml:space="preserve">Figure 8 : </w:t>
      </w:r>
      <w:r w:rsidRPr="00F46231">
        <w:t>éléments qui utilisent CDC_MT_BP_FINAL</w:t>
      </w:r>
    </w:p>
    <w:p w14:paraId="57B9750A" w14:textId="77777777" w:rsidR="0032628E" w:rsidRDefault="0032628E" w:rsidP="0032628E">
      <w:pPr>
        <w:pStyle w:val="Corpsdetexte"/>
        <w:keepNext/>
      </w:pPr>
    </w:p>
    <w:p w14:paraId="00CBE8CA" w14:textId="77777777" w:rsidR="0032628E" w:rsidRDefault="0032628E" w:rsidP="006C2BA2">
      <w:pPr>
        <w:pStyle w:val="Corpsdetexte"/>
        <w:rPr>
          <w:bCs/>
          <w:color w:val="991F3D" w:themeColor="text2"/>
          <w:sz w:val="16"/>
          <w:szCs w:val="16"/>
        </w:rPr>
      </w:pPr>
    </w:p>
    <w:p w14:paraId="29AE2CEE" w14:textId="77777777" w:rsidR="00EF7A85" w:rsidRDefault="002753DB" w:rsidP="006C2BA2">
      <w:pPr>
        <w:pStyle w:val="Corpsdetexte"/>
      </w:pPr>
      <w:r>
        <w:t xml:space="preserve">Comme nous pouvons le voir ici, CDC_MT_BP_FINAL est utilisé par </w:t>
      </w:r>
      <w:r w:rsidR="00EF7A85">
        <w:t>CDC_MT_BP_FINAL_PR, les provisions calculées tous les mois, échéance ou non.</w:t>
      </w:r>
      <w:r w:rsidR="00266A23">
        <w:t xml:space="preserve"> Le problème doit donc ce situé dans l’interaction entre ces deux éléments.</w:t>
      </w:r>
    </w:p>
    <w:p w14:paraId="19FE6C00" w14:textId="77777777" w:rsidR="00EF7A85" w:rsidRDefault="00EF7A85" w:rsidP="006C2BA2">
      <w:pPr>
        <w:pStyle w:val="Corpsdetexte"/>
      </w:pPr>
    </w:p>
    <w:p w14:paraId="5081EA31" w14:textId="77777777" w:rsidR="00743E40" w:rsidRDefault="001B46EB" w:rsidP="008C2425">
      <w:pPr>
        <w:pStyle w:val="Titre5"/>
        <w:numPr>
          <w:ilvl w:val="0"/>
          <w:numId w:val="0"/>
        </w:numPr>
      </w:pPr>
      <w:bookmarkStart w:id="296" w:name="_Toc55141188"/>
      <w:r>
        <w:t xml:space="preserve">Retrouver </w:t>
      </w:r>
      <w:r w:rsidR="001C7313">
        <w:t xml:space="preserve">le composant </w:t>
      </w:r>
      <w:r>
        <w:t>en défaut</w:t>
      </w:r>
      <w:bookmarkEnd w:id="296"/>
    </w:p>
    <w:p w14:paraId="2302461D" w14:textId="77777777" w:rsidR="00743E40" w:rsidRPr="00743E40" w:rsidRDefault="00743E40" w:rsidP="00743E40"/>
    <w:p w14:paraId="29487C56" w14:textId="77777777" w:rsidR="00743E40" w:rsidRDefault="00743E40" w:rsidP="00743E40">
      <w:pPr>
        <w:pStyle w:val="Corpsdetexte"/>
      </w:pPr>
      <w:r>
        <w:t xml:space="preserve">Une fois les dépendances trouvées il suffit d’analyser le code des </w:t>
      </w:r>
      <w:r w:rsidR="001B46EB">
        <w:t xml:space="preserve">différents </w:t>
      </w:r>
      <w:r>
        <w:t>items afin de remonter les diff</w:t>
      </w:r>
      <w:r w:rsidR="001B46EB">
        <w:t>érents traitements impactant le composant en erreur. O</w:t>
      </w:r>
      <w:r>
        <w:t>n remonte ainsi jusqu’à l’endroit</w:t>
      </w:r>
      <w:r w:rsidR="001B46EB">
        <w:t xml:space="preserve"> du code</w:t>
      </w:r>
      <w:r>
        <w:t xml:space="preserve"> responsable de la valorisation incohérente de la rubrique de paie</w:t>
      </w:r>
      <w:r w:rsidR="001B46EB">
        <w:t>.</w:t>
      </w:r>
    </w:p>
    <w:p w14:paraId="5CD6B2C0" w14:textId="77777777" w:rsidR="001B46EB" w:rsidRDefault="001B46EB" w:rsidP="00743E40">
      <w:pPr>
        <w:pStyle w:val="Corpsdetexte"/>
      </w:pPr>
      <w:r>
        <w:t>Pour m’aider à analyser le code j’ai plusieurs outils tels qu’un débugger intégrer au progiciel, un inspecteur de paie (seulement pour les calculs de paie) permettant de visualiser la valeur finale de tous les composants de montants qui compose la paie. Enfin est c’est l’outil que j’utilise le plus (les deux autres manquants de fiabilité) : les MessageBox, qui me permettent, où je le souhaite dans le code, d’afficher une popup contenant les valeurs des varia</w:t>
      </w:r>
      <w:r w:rsidR="0093723F">
        <w:t>bles que je souhaite connaitre à</w:t>
      </w:r>
      <w:r>
        <w:t xml:space="preserve"> l’instant T du traitement</w:t>
      </w:r>
      <w:r w:rsidR="00BB2CF2">
        <w:t>, cela m’aide également à suivre le cheminement du traitement à travers le code</w:t>
      </w:r>
      <w:r>
        <w:t>.</w:t>
      </w:r>
    </w:p>
    <w:p w14:paraId="339462D7" w14:textId="77777777" w:rsidR="00BB2CF2" w:rsidRDefault="00BB2CF2" w:rsidP="00743E40">
      <w:pPr>
        <w:pStyle w:val="Corpsdetexte"/>
      </w:pPr>
    </w:p>
    <w:p w14:paraId="5EA0ABF1" w14:textId="77777777" w:rsidR="0093723F" w:rsidRDefault="0093723F" w:rsidP="00743E40">
      <w:pPr>
        <w:pStyle w:val="Corpsdetexte"/>
      </w:pPr>
      <w:r>
        <w:t>Je reconstitue ainsi le scénario ayant conduit à l</w:t>
      </w:r>
      <w:r w:rsidR="00BB2CF2">
        <w:t>’erreur remontée dans le ticket :</w:t>
      </w:r>
    </w:p>
    <w:p w14:paraId="54F13496" w14:textId="77777777" w:rsidR="00BB2CF2" w:rsidRDefault="00BB2CF2" w:rsidP="00743E40">
      <w:pPr>
        <w:pStyle w:val="Corpsdetexte"/>
      </w:pPr>
    </w:p>
    <w:p w14:paraId="447B37E2" w14:textId="77777777" w:rsidR="00BB2CF2" w:rsidRDefault="00BB2CF2" w:rsidP="00BB2CF2">
      <w:pPr>
        <w:pStyle w:val="Corpsdetexte"/>
      </w:pPr>
      <w:r>
        <w:lastRenderedPageBreak/>
        <w:t>Afin d’y voir plus claire, rentrons dans le code des règles de calcul de CDC_MT_BP_FINAL puis de CDC_MT_BP_FINAL_PR.</w:t>
      </w:r>
    </w:p>
    <w:p w14:paraId="461BA754" w14:textId="77777777" w:rsidR="00BB2CF2" w:rsidRDefault="00BB2CF2" w:rsidP="00BB2CF2">
      <w:pPr>
        <w:pStyle w:val="Corpsdetexte"/>
        <w:keepNext/>
      </w:pPr>
      <w:r>
        <w:rPr>
          <w:noProof/>
          <w:lang w:val="fr-FR" w:eastAsia="fr-FR"/>
        </w:rPr>
        <w:drawing>
          <wp:inline distT="0" distB="0" distL="0" distR="0" wp14:anchorId="23EEB3B3" wp14:editId="17709167">
            <wp:extent cx="6210935" cy="46329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0935" cy="4632960"/>
                    </a:xfrm>
                    <a:prstGeom prst="rect">
                      <a:avLst/>
                    </a:prstGeom>
                  </pic:spPr>
                </pic:pic>
              </a:graphicData>
            </a:graphic>
          </wp:inline>
        </w:drawing>
      </w:r>
    </w:p>
    <w:p w14:paraId="2DEF0D45" w14:textId="77777777" w:rsidR="00BB2CF2" w:rsidRDefault="00BB2CF2" w:rsidP="00BB2CF2">
      <w:pPr>
        <w:pStyle w:val="Lgende"/>
        <w:jc w:val="center"/>
      </w:pPr>
      <w:r>
        <w:t>Figure 10: Écran d'édition des rules de CDC_MT_BP_FINAL</w:t>
      </w:r>
    </w:p>
    <w:p w14:paraId="46DCDC0B" w14:textId="77777777" w:rsidR="00BB2CF2" w:rsidRDefault="00BB2CF2" w:rsidP="00BB2CF2">
      <w:pPr>
        <w:pStyle w:val="Corpsdetexte"/>
      </w:pPr>
      <w:r>
        <w:t>Après avoir dé commenté les messagebox et exécuté la paie, il s’avère que dans notre cas, nous exécutons le code de la ligne 28. CDC_MT_BP_FINAL est donc égal, à cet instant du traitement, à CDC_MT_PENSION. Après poursuite de l’analyse dans cette direction, il s’avère que le calcul de CDC_MT_BP_FINAL est exécuté très tôt dans le traitement.</w:t>
      </w:r>
      <w:r w:rsidR="005F560F">
        <w:t xml:space="preserve"> Ca valeur</w:t>
      </w:r>
      <w:r>
        <w:t xml:space="preserve"> est donc repris</w:t>
      </w:r>
      <w:r w:rsidR="005F560F">
        <w:t>e et modifiée</w:t>
      </w:r>
      <w:r>
        <w:t xml:space="preserve"> </w:t>
      </w:r>
      <w:r w:rsidR="005F560F">
        <w:t>ailleurs.</w:t>
      </w:r>
    </w:p>
    <w:p w14:paraId="21F272E1" w14:textId="77777777" w:rsidR="00BB2CF2" w:rsidRDefault="00BB2CF2" w:rsidP="00BB2CF2">
      <w:pPr>
        <w:pStyle w:val="Corpsdetexte"/>
      </w:pPr>
    </w:p>
    <w:p w14:paraId="6D2DF641" w14:textId="77777777" w:rsidR="00BB2CF2" w:rsidRDefault="00BB2CF2" w:rsidP="00BB2CF2">
      <w:pPr>
        <w:pStyle w:val="Corpsdetexte"/>
      </w:pPr>
      <w:r>
        <w:lastRenderedPageBreak/>
        <w:t>Allons maintenant voir le code de CDC_MT_BP_FINAL_PR :</w:t>
      </w:r>
      <w:r>
        <w:rPr>
          <w:noProof/>
          <w:lang w:val="fr-FR" w:eastAsia="fr-FR"/>
        </w:rPr>
        <w:drawing>
          <wp:inline distT="0" distB="0" distL="0" distR="0" wp14:anchorId="5486D8CF" wp14:editId="54386679">
            <wp:extent cx="6208832" cy="3200400"/>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44722" cy="3218900"/>
                    </a:xfrm>
                    <a:prstGeom prst="rect">
                      <a:avLst/>
                    </a:prstGeom>
                  </pic:spPr>
                </pic:pic>
              </a:graphicData>
            </a:graphic>
          </wp:inline>
        </w:drawing>
      </w:r>
    </w:p>
    <w:p w14:paraId="174D179F" w14:textId="77777777" w:rsidR="00BB2CF2" w:rsidRDefault="00BB2CF2" w:rsidP="00BB2CF2">
      <w:pPr>
        <w:pStyle w:val="Lgende"/>
        <w:jc w:val="center"/>
        <w:rPr>
          <w:noProof/>
        </w:rPr>
      </w:pPr>
      <w:r>
        <w:t>Figure 11</w:t>
      </w:r>
      <w:r>
        <w:rPr>
          <w:noProof/>
        </w:rPr>
        <w:t xml:space="preserve"> : Ecran d’édition des rules de la variable CDC_MT_BP_FINAL_PR</w:t>
      </w:r>
    </w:p>
    <w:p w14:paraId="038FF9EB" w14:textId="77777777" w:rsidR="00BB2CF2" w:rsidRDefault="00BB2CF2" w:rsidP="00BB2CF2">
      <w:pPr>
        <w:pStyle w:val="Corpsdetexte"/>
      </w:pPr>
    </w:p>
    <w:p w14:paraId="457366F7" w14:textId="77777777" w:rsidR="00BB2CF2" w:rsidRDefault="00BB2CF2" w:rsidP="00BB2CF2">
      <w:pPr>
        <w:pStyle w:val="Corpsdetexte"/>
      </w:pPr>
      <w:r>
        <w:t>Comme on peut le voir à la ligne 28, c’est la variable CDC_MT_BP_FINAL_PR (exécutée après CDC_MT_BP_FINAL lors du lancement d’un traitement calcul de paie) qui valorise le composant avec la valeur retournée par l’item CDC_MT_PERIODICITE_P auquel on a envoyé le résultat de CDC_MT_BP_FINAL vu dans la figure précédente ainsi que son identifiant dans la table des éléments de paie</w:t>
      </w:r>
      <w:r w:rsidR="005F560F">
        <w:t xml:space="preserve"> afin de forcer sa valorisation directement dans le nœud de calcul de la paie (CDC_HRPERIOD_CALC)</w:t>
      </w:r>
      <w:r>
        <w:t>.</w:t>
      </w:r>
    </w:p>
    <w:p w14:paraId="7741ED37" w14:textId="77777777" w:rsidR="00BB2CF2" w:rsidRDefault="00BB2CF2" w:rsidP="00BB2CF2">
      <w:pPr>
        <w:pStyle w:val="Corpsdetexte"/>
      </w:pPr>
    </w:p>
    <w:p w14:paraId="37364EDE" w14:textId="77777777" w:rsidR="00BB2CF2" w:rsidRDefault="00BB2CF2" w:rsidP="00BB2CF2">
      <w:pPr>
        <w:pStyle w:val="Corpsdetexte"/>
      </w:pPr>
      <w:r>
        <w:t>J’investigue donc l’élément CDC_MT_PERIODICITE_P</w:t>
      </w:r>
      <w:r w:rsidR="005F560F">
        <w:t xml:space="preserve"> qui semble être le dernier élément du traitement a donné sa valeur à CC_MT_BP_FINAL.</w:t>
      </w:r>
    </w:p>
    <w:p w14:paraId="397C661A" w14:textId="77777777" w:rsidR="00D239FD" w:rsidRDefault="00D239FD" w:rsidP="00BB2CF2">
      <w:pPr>
        <w:pStyle w:val="Corpsdetexte"/>
      </w:pPr>
    </w:p>
    <w:p w14:paraId="7465C9E9" w14:textId="77777777" w:rsidR="005F560F" w:rsidRDefault="00D239FD" w:rsidP="00BB2CF2">
      <w:pPr>
        <w:pStyle w:val="Corpsdetexte"/>
      </w:pPr>
      <w:r>
        <w:t>{</w:t>
      </w:r>
      <w:r w:rsidRPr="00D239FD">
        <w:rPr>
          <w:highlight w:val="yellow"/>
        </w:rPr>
        <w:t>Insèrer code CDC_MT_PERIODICITE_P}</w:t>
      </w:r>
    </w:p>
    <w:p w14:paraId="7FFFE102" w14:textId="77777777" w:rsidR="00D239FD" w:rsidRPr="00893038" w:rsidRDefault="00D239FD" w:rsidP="00BB2CF2">
      <w:pPr>
        <w:pStyle w:val="Corpsdetexte"/>
      </w:pPr>
    </w:p>
    <w:p w14:paraId="16680330" w14:textId="77777777" w:rsidR="00D239FD" w:rsidRDefault="005F560F" w:rsidP="00743E40">
      <w:pPr>
        <w:pStyle w:val="Corpsdetexte"/>
      </w:pPr>
      <w:r>
        <w:t>Au sein de PERIODICITE_P, je découvre la source de l’anomalie : le chargement du nœud de cumuls permettant de récupérer les provisions calculées les mois précédents l’échéance est conditionné</w:t>
      </w:r>
      <w:r w:rsidR="00D239FD">
        <w:t xml:space="preserve"> pour des raisons de performance du moteur de calcul</w:t>
      </w:r>
      <w:r>
        <w:t>.</w:t>
      </w:r>
    </w:p>
    <w:p w14:paraId="2F4F0CD9" w14:textId="77777777" w:rsidR="005F560F" w:rsidRDefault="00D239FD" w:rsidP="00743E40">
      <w:pPr>
        <w:pStyle w:val="Corpsdetexte"/>
      </w:pPr>
      <w:r>
        <w:t>C</w:t>
      </w:r>
      <w:r w:rsidR="005F560F">
        <w:t xml:space="preserve">e chargement permet </w:t>
      </w:r>
      <w:r>
        <w:t>d’</w:t>
      </w:r>
      <w:r w:rsidR="005F560F">
        <w:t>aj</w:t>
      </w:r>
      <w:r>
        <w:t xml:space="preserve">outer les provisions correspondantes </w:t>
      </w:r>
      <w:r w:rsidR="005F560F">
        <w:t>à la rubrique envoyée à l’élément, en l’occurrence, la rubrique CDC_MT_BP_FINAL, notre rubrique en défaut !</w:t>
      </w:r>
    </w:p>
    <w:p w14:paraId="06ACB475" w14:textId="77777777" w:rsidR="002E3005" w:rsidRDefault="00D239FD" w:rsidP="00743E40">
      <w:pPr>
        <w:pStyle w:val="Corpsdetexte"/>
      </w:pPr>
      <w:r>
        <w:t>La source de l’erreur, ou plus exactement, de la non prise en compte de ces provisions se situe dans la condition de chargement.</w:t>
      </w:r>
    </w:p>
    <w:p w14:paraId="2A9394E4" w14:textId="77777777" w:rsidR="002E3005" w:rsidRDefault="00D239FD" w:rsidP="00743E40">
      <w:pPr>
        <w:pStyle w:val="Corpsdetexte"/>
      </w:pPr>
      <w:r>
        <w:lastRenderedPageBreak/>
        <w:t>En effet, la condition stipule que le chargement ne peu</w:t>
      </w:r>
      <w:r w:rsidR="002E3005">
        <w:t>t</w:t>
      </w:r>
      <w:r>
        <w:t xml:space="preserve"> se faire que si le mois de dernière échéance payée est différent du mois précédent le mois en cours de calcul.</w:t>
      </w:r>
    </w:p>
    <w:p w14:paraId="7AC3C4FE" w14:textId="77777777" w:rsidR="00D239FD" w:rsidRDefault="00D239FD" w:rsidP="00743E40">
      <w:pPr>
        <w:pStyle w:val="Corpsdetexte"/>
      </w:pPr>
      <w:r>
        <w:t xml:space="preserve">Or, notre pensionné ayant, jusqu’à la révision de son dossier, toujours été en périodicité mensuelle, son mois de dernière échéance payée était fixé au mois précédent le mois de calcul en erreur rapporté dans l’OCUN, ce qui était normal mais qui dans notre cas menais </w:t>
      </w:r>
      <w:r w:rsidR="002E3005">
        <w:t>à</w:t>
      </w:r>
      <w:r>
        <w:t xml:space="preserve"> une incohérence car, étant passé d’un paiement mensuel avec échéance tous les mois à un paiement annuel avec </w:t>
      </w:r>
      <w:r w:rsidR="002E3005">
        <w:t>échéance</w:t>
      </w:r>
      <w:r>
        <w:t xml:space="preserve"> au mois de décembre, le moteur ne chargeait pas les provision</w:t>
      </w:r>
      <w:r w:rsidR="002E3005">
        <w:t>s pour la paie</w:t>
      </w:r>
      <w:r>
        <w:t xml:space="preserve"> de décembre car le dernier mois de paie était le mois de novembre, la condition n’était donc pas remplie, le chargement ne se faisait pas, les provisions pour le calcul de la rubrique ne s’additionnais pas à celle-ci, d’où le résultat final en erreur.</w:t>
      </w:r>
    </w:p>
    <w:p w14:paraId="43694021" w14:textId="77777777" w:rsidR="001B46EB" w:rsidRDefault="005F560F" w:rsidP="00743E40">
      <w:pPr>
        <w:pStyle w:val="Corpsdetexte"/>
      </w:pPr>
      <w:r>
        <w:t xml:space="preserve"> </w:t>
      </w:r>
    </w:p>
    <w:p w14:paraId="37CE1592" w14:textId="77777777" w:rsidR="0093723F" w:rsidRDefault="00184E1F" w:rsidP="008C2425">
      <w:pPr>
        <w:pStyle w:val="Titre5"/>
        <w:numPr>
          <w:ilvl w:val="0"/>
          <w:numId w:val="0"/>
        </w:numPr>
      </w:pPr>
      <w:bookmarkStart w:id="297" w:name="_Toc55141189"/>
      <w:r>
        <w:t>Concevoir une solution de correctif</w:t>
      </w:r>
      <w:bookmarkEnd w:id="297"/>
    </w:p>
    <w:p w14:paraId="781E44DF" w14:textId="77777777" w:rsidR="00184E1F" w:rsidRDefault="00184E1F" w:rsidP="00184E1F">
      <w:pPr>
        <w:pStyle w:val="Corpsdetexte"/>
      </w:pPr>
    </w:p>
    <w:p w14:paraId="3C45201D" w14:textId="77777777" w:rsidR="00CF2BC6" w:rsidRDefault="00CF2BC6" w:rsidP="00184E1F">
      <w:pPr>
        <w:pStyle w:val="Corpsdetexte"/>
      </w:pPr>
      <w:r>
        <w:t xml:space="preserve">Une fois le scénario </w:t>
      </w:r>
      <w:r w:rsidR="00D445DA">
        <w:t>d’</w:t>
      </w:r>
      <w:r>
        <w:t xml:space="preserve">erreur en tête, je conçois une solution corrective n’impliquant </w:t>
      </w:r>
      <w:r w:rsidR="002E3005">
        <w:t xml:space="preserve">pas d’effet de bord </w:t>
      </w:r>
      <w:r>
        <w:t xml:space="preserve">pour le reste du progiciel, pour m’assurer de cela, je communique mes résultats au sachant de l’équipe et </w:t>
      </w:r>
      <w:r w:rsidR="00D445DA">
        <w:t>lui</w:t>
      </w:r>
      <w:r>
        <w:t xml:space="preserve"> remonte mes points d’inquiétude sur un</w:t>
      </w:r>
      <w:r w:rsidR="00D445DA">
        <w:t>e</w:t>
      </w:r>
      <w:r>
        <w:t xml:space="preserve"> potentielle </w:t>
      </w:r>
      <w:r w:rsidR="00D445DA">
        <w:t>régression</w:t>
      </w:r>
      <w:r>
        <w:t>.</w:t>
      </w:r>
    </w:p>
    <w:p w14:paraId="42EDD12D" w14:textId="77777777" w:rsidR="00D445DA" w:rsidRDefault="00D445DA" w:rsidP="00184E1F">
      <w:pPr>
        <w:pStyle w:val="Corpsdetexte"/>
      </w:pPr>
      <w:r>
        <w:t>Selon son avis, je reprends ma correction afin de parvenir à un résultat non régressif satisfaisant ou</w:t>
      </w:r>
      <w:r w:rsidR="00007D9B">
        <w:t xml:space="preserve"> bien</w:t>
      </w:r>
      <w:r>
        <w:t xml:space="preserve"> </w:t>
      </w:r>
      <w:r w:rsidR="00007D9B">
        <w:t>j’envoie mon analyse et ma proposition en réponse au ticket</w:t>
      </w:r>
      <w:r>
        <w:t>.</w:t>
      </w:r>
    </w:p>
    <w:p w14:paraId="387E809E" w14:textId="77777777" w:rsidR="00405786" w:rsidRDefault="00405786" w:rsidP="00184E1F">
      <w:pPr>
        <w:pStyle w:val="Corpsdetexte"/>
      </w:pPr>
    </w:p>
    <w:p w14:paraId="6818FBFF" w14:textId="77777777" w:rsidR="00405786" w:rsidRDefault="00007D9B" w:rsidP="00184E1F">
      <w:pPr>
        <w:pStyle w:val="Corpsdetexte"/>
      </w:pPr>
      <w:r>
        <w:t>Pour cette solution, j’ai donc décidé de conserver la condition en y ajoutant une clause additionnelle prenant cette fois ci en compte la date de dernière modification de la périodicité du pensionné pour la comparer non pas à la date de dernière échéance payée (celle-ci étant fixée au 25 du mois, elle manquait de précision) mais à la date de dernier calcul de paie du pensionné (la DT_LAST_UPDATE de la dernière ligne de cumul du pensionné) avant le mois en cours.</w:t>
      </w:r>
    </w:p>
    <w:p w14:paraId="2188543C" w14:textId="77777777" w:rsidR="00007D9B" w:rsidRDefault="00007D9B" w:rsidP="00184E1F">
      <w:pPr>
        <w:pStyle w:val="Corpsdetexte"/>
      </w:pPr>
      <w:r>
        <w:t>Ainsi, si le pensionné a été payé le mois précédent le mois de calcul mais que sa périodicité a été modifiée depuis ce dernier calcul, le moteur chargera quand même les cumuls contenants les provisions.</w:t>
      </w:r>
    </w:p>
    <w:p w14:paraId="0614392C" w14:textId="77777777" w:rsidR="00007D9B" w:rsidRDefault="00007D9B" w:rsidP="00184E1F">
      <w:pPr>
        <w:pStyle w:val="Corpsdetexte"/>
      </w:pPr>
    </w:p>
    <w:p w14:paraId="50E20960" w14:textId="77777777" w:rsidR="00007D9B" w:rsidRDefault="002E3005" w:rsidP="00184E1F">
      <w:pPr>
        <w:pStyle w:val="Corpsdetexte"/>
      </w:pPr>
      <w:r>
        <w:t>Dans le cas présent, l’analyse d’impact montrait un risque de régression très faible</w:t>
      </w:r>
      <w:r w:rsidR="0095437A">
        <w:t xml:space="preserve"> voir nul</w:t>
      </w:r>
      <w:r>
        <w:t xml:space="preserve">, la condition n’existant que pour des raisons de performance, le seul risque </w:t>
      </w:r>
      <w:r w:rsidR="00405786">
        <w:t xml:space="preserve">inhérent à sa modification </w:t>
      </w:r>
      <w:r>
        <w:t>aurait été de charger inutilement le nœud et donc d’allonger le temps de calcul sans pour autant produire d’erreur.</w:t>
      </w:r>
    </w:p>
    <w:p w14:paraId="0A8E9127" w14:textId="77777777" w:rsidR="002E3005" w:rsidRDefault="002E3005" w:rsidP="00184E1F">
      <w:pPr>
        <w:pStyle w:val="Corpsdetexte"/>
      </w:pPr>
      <w:r>
        <w:t xml:space="preserve">Risque </w:t>
      </w:r>
      <w:r w:rsidR="001D4D33">
        <w:t xml:space="preserve">très </w:t>
      </w:r>
      <w:r>
        <w:t xml:space="preserve">faible et impact modéré donc. </w:t>
      </w:r>
    </w:p>
    <w:p w14:paraId="1A634084" w14:textId="77777777" w:rsidR="00405786" w:rsidRDefault="00405786" w:rsidP="00184E1F">
      <w:pPr>
        <w:pStyle w:val="Corpsdetexte"/>
      </w:pPr>
    </w:p>
    <w:p w14:paraId="6CAEB608" w14:textId="77777777" w:rsidR="001B46EB" w:rsidRDefault="001B46EB" w:rsidP="008C2425">
      <w:pPr>
        <w:pStyle w:val="Titre5"/>
        <w:numPr>
          <w:ilvl w:val="0"/>
          <w:numId w:val="0"/>
        </w:numPr>
      </w:pPr>
      <w:bookmarkStart w:id="298" w:name="_Toc55141190"/>
      <w:r>
        <w:lastRenderedPageBreak/>
        <w:t xml:space="preserve">Communiquer </w:t>
      </w:r>
      <w:r w:rsidR="0093723F">
        <w:t>le résultat de l’analyse</w:t>
      </w:r>
      <w:bookmarkEnd w:id="298"/>
    </w:p>
    <w:p w14:paraId="058A45F3" w14:textId="77777777" w:rsidR="0093723F" w:rsidRDefault="0093723F" w:rsidP="0093723F"/>
    <w:p w14:paraId="24AA2444" w14:textId="77777777" w:rsidR="00CF2BC6" w:rsidRDefault="0093723F" w:rsidP="0093723F">
      <w:pPr>
        <w:pStyle w:val="Corpsdetexte"/>
      </w:pPr>
      <w:r>
        <w:t>Dernière partie de la première étape</w:t>
      </w:r>
      <w:r w:rsidR="00405786">
        <w:t>,</w:t>
      </w:r>
      <w:r>
        <w:t xml:space="preserve"> je traduis l’</w:t>
      </w:r>
      <w:r w:rsidR="00CF2BC6">
        <w:t xml:space="preserve">analyse technique en un scénario fonctionnel </w:t>
      </w:r>
      <w:r>
        <w:t>compréhensible par le</w:t>
      </w:r>
      <w:r w:rsidR="00D445DA">
        <w:t>s</w:t>
      </w:r>
      <w:r>
        <w:t xml:space="preserve"> destinataire</w:t>
      </w:r>
      <w:r w:rsidR="00D445DA">
        <w:t>s</w:t>
      </w:r>
      <w:r>
        <w:t xml:space="preserve"> de la réponse au ticket : </w:t>
      </w:r>
      <w:r w:rsidR="00D445DA">
        <w:t xml:space="preserve">le rapporteur ainsi que </w:t>
      </w:r>
      <w:r>
        <w:t>les membres de la DEI</w:t>
      </w:r>
      <w:r w:rsidR="00CF2BC6">
        <w:t xml:space="preserve"> en les mentionnant tous dans </w:t>
      </w:r>
      <w:r w:rsidR="00405786">
        <w:t>ma réponse</w:t>
      </w:r>
      <w:r>
        <w:t>.</w:t>
      </w:r>
    </w:p>
    <w:p w14:paraId="2E3E05E4" w14:textId="77777777" w:rsidR="00CF2BC6" w:rsidRDefault="00CF2BC6" w:rsidP="00405786">
      <w:pPr>
        <w:pStyle w:val="Corpsdetexte"/>
      </w:pPr>
      <w:r>
        <w:t>J’y ajoute ma</w:t>
      </w:r>
      <w:r w:rsidR="0095437A">
        <w:t>/mes</w:t>
      </w:r>
      <w:r>
        <w:t xml:space="preserve"> proposition</w:t>
      </w:r>
      <w:r w:rsidR="0095437A">
        <w:t>(s)</w:t>
      </w:r>
      <w:r>
        <w:t xml:space="preserve"> de correctif </w:t>
      </w:r>
      <w:r w:rsidR="00405786">
        <w:t>accompagnée</w:t>
      </w:r>
      <w:r w:rsidR="0095437A">
        <w:t>(s)</w:t>
      </w:r>
      <w:r w:rsidR="00405786">
        <w:t xml:space="preserve"> de son</w:t>
      </w:r>
      <w:r w:rsidR="0095437A">
        <w:t>/leur</w:t>
      </w:r>
      <w:r w:rsidR="00405786">
        <w:t xml:space="preserve"> analyse d’impact afin que le client ai</w:t>
      </w:r>
      <w:r w:rsidR="0095437A">
        <w:t>t</w:t>
      </w:r>
      <w:r w:rsidR="00405786">
        <w:t xml:space="preserve"> toutes les cartes en main pour </w:t>
      </w:r>
      <w:r w:rsidR="0095437A">
        <w:t>prendre la bonne décision</w:t>
      </w:r>
      <w:r w:rsidR="00405786">
        <w:t>.</w:t>
      </w:r>
    </w:p>
    <w:p w14:paraId="1C74D6B8" w14:textId="77777777" w:rsidR="0095437A" w:rsidRDefault="0095437A" w:rsidP="00405786">
      <w:pPr>
        <w:pStyle w:val="Corpsdetexte"/>
      </w:pPr>
    </w:p>
    <w:p w14:paraId="495E10FB" w14:textId="77777777" w:rsidR="00007D9B" w:rsidRDefault="00007D9B" w:rsidP="00405786">
      <w:pPr>
        <w:pStyle w:val="Corpsdetexte"/>
      </w:pPr>
      <w:r>
        <w:t>Dans ce cas précis, je n’ai proposé qu’une seule solution, celle-ci étant la moins risquée de toute et modifiant le code à un seul endroit, la solution était simple.</w:t>
      </w:r>
    </w:p>
    <w:p w14:paraId="38BE599B" w14:textId="77777777" w:rsidR="00007D9B" w:rsidRDefault="00007D9B" w:rsidP="00405786">
      <w:pPr>
        <w:pStyle w:val="Corpsdetexte"/>
      </w:pPr>
    </w:p>
    <w:p w14:paraId="798062C7" w14:textId="77777777" w:rsidR="0093723F" w:rsidRDefault="00CF2BC6" w:rsidP="0093723F">
      <w:pPr>
        <w:pStyle w:val="Corpsdetexte"/>
      </w:pPr>
      <w:r w:rsidRPr="00CF2BC6">
        <w:rPr>
          <w:highlight w:val="yellow"/>
        </w:rPr>
        <w:t>{Inserer capture réponse a ticket OCUN}</w:t>
      </w:r>
      <w:r w:rsidR="0093723F">
        <w:t xml:space="preserve"> </w:t>
      </w:r>
    </w:p>
    <w:p w14:paraId="4D5A5378" w14:textId="77777777" w:rsidR="0093723F" w:rsidRDefault="0093723F" w:rsidP="0093723F">
      <w:pPr>
        <w:pStyle w:val="Corpsdetexte"/>
      </w:pPr>
    </w:p>
    <w:p w14:paraId="1D410115" w14:textId="77777777" w:rsidR="0093723F" w:rsidRDefault="0093723F" w:rsidP="008C2425">
      <w:pPr>
        <w:pStyle w:val="Titre4"/>
      </w:pPr>
      <w:bookmarkStart w:id="299" w:name="_Toc55141191"/>
      <w:r>
        <w:t xml:space="preserve">Étape 2 : </w:t>
      </w:r>
      <w:r w:rsidR="00CF2BC6">
        <w:t>Réalisation</w:t>
      </w:r>
      <w:r>
        <w:t xml:space="preserve"> d</w:t>
      </w:r>
      <w:r w:rsidR="00CF2BC6">
        <w:t>u</w:t>
      </w:r>
      <w:r>
        <w:t xml:space="preserve"> correctif</w:t>
      </w:r>
      <w:bookmarkEnd w:id="299"/>
    </w:p>
    <w:p w14:paraId="61D337FA" w14:textId="77777777" w:rsidR="00D445DA" w:rsidRDefault="00D445DA" w:rsidP="00D445DA">
      <w:pPr>
        <w:pStyle w:val="Corpsdetexte"/>
      </w:pPr>
    </w:p>
    <w:p w14:paraId="7F17583E" w14:textId="77777777" w:rsidR="0095437A" w:rsidRDefault="0095437A" w:rsidP="00D445DA">
      <w:pPr>
        <w:pStyle w:val="Corpsdetexte"/>
      </w:pPr>
      <w:r>
        <w:t>Une fois la validation</w:t>
      </w:r>
      <w:r w:rsidR="00D445DA">
        <w:t xml:space="preserve"> de la proposition de solution</w:t>
      </w:r>
      <w:r>
        <w:t xml:space="preserve"> faite par la DEI</w:t>
      </w:r>
      <w:r w:rsidR="00D445DA">
        <w:t>, je réalise la modification du code correspondante à mon correctif.</w:t>
      </w:r>
    </w:p>
    <w:p w14:paraId="3DA14E57" w14:textId="77777777" w:rsidR="002439D3" w:rsidRPr="002439D3" w:rsidRDefault="002439D3" w:rsidP="002439D3"/>
    <w:p w14:paraId="70473758" w14:textId="77777777" w:rsidR="00D445DA" w:rsidRDefault="00D445DA" w:rsidP="00D445DA">
      <w:pPr>
        <w:pStyle w:val="Corpsdetexte"/>
      </w:pPr>
      <w:r>
        <w:t>Il s’agit le plus souvent</w:t>
      </w:r>
      <w:r w:rsidR="001D4D33">
        <w:t>,</w:t>
      </w:r>
      <w:r>
        <w:t xml:space="preserve"> d’un sim</w:t>
      </w:r>
      <w:r w:rsidR="0095437A">
        <w:t>ple rajout de code dans un item.</w:t>
      </w:r>
      <w:r w:rsidR="001D4D33">
        <w:t xml:space="preserve"> </w:t>
      </w:r>
      <w:r w:rsidR="0095437A">
        <w:t>C</w:t>
      </w:r>
      <w:r w:rsidR="001D4D33">
        <w:t xml:space="preserve">omme </w:t>
      </w:r>
      <w:r w:rsidR="0095437A">
        <w:t xml:space="preserve">par exemple </w:t>
      </w:r>
      <w:r w:rsidR="001D4D33">
        <w:t>ici,</w:t>
      </w:r>
      <w:r>
        <w:t xml:space="preserve"> </w:t>
      </w:r>
      <w:r w:rsidR="001D4D33">
        <w:t xml:space="preserve">dans </w:t>
      </w:r>
      <w:r>
        <w:t>une c</w:t>
      </w:r>
      <w:r w:rsidR="001D4D33">
        <w:t>ondition trop exclusive.</w:t>
      </w:r>
    </w:p>
    <w:p w14:paraId="77231FB4" w14:textId="77777777" w:rsidR="001D4D33" w:rsidRDefault="001D4D33" w:rsidP="00D445DA">
      <w:pPr>
        <w:pStyle w:val="Corpsdetexte"/>
      </w:pPr>
    </w:p>
    <w:p w14:paraId="19843C98" w14:textId="77777777" w:rsidR="001D4D33" w:rsidRDefault="001D4D33" w:rsidP="001D4D33">
      <w:pPr>
        <w:pStyle w:val="Corpsdetexte"/>
      </w:pPr>
      <w:r>
        <w:t xml:space="preserve">Pour </w:t>
      </w:r>
      <w:r w:rsidR="00007D9B">
        <w:t>réaliser ma correction,</w:t>
      </w:r>
      <w:r>
        <w:t xml:space="preserve"> j’ai dut récupérer la date de dernier calcul de paie </w:t>
      </w:r>
      <w:r w:rsidR="00007D9B">
        <w:t>exécuté</w:t>
      </w:r>
      <w:r>
        <w:t xml:space="preserve"> avant la paie calculée pour comparer cette date avec la date de dernière modification de la périodicité du pensionné. </w:t>
      </w:r>
      <w:r w:rsidR="00007D9B" w:rsidRPr="00575EF3">
        <w:rPr>
          <w:highlight w:val="yellow"/>
        </w:rPr>
        <w:t xml:space="preserve">Cette date n’étant pas disponible </w:t>
      </w:r>
      <w:r w:rsidR="00575EF3" w:rsidRPr="00575EF3">
        <w:rPr>
          <w:highlight w:val="yellow"/>
        </w:rPr>
        <w:t>dans</w:t>
      </w:r>
      <w:r w:rsidR="00007D9B" w:rsidRPr="00575EF3">
        <w:rPr>
          <w:highlight w:val="yellow"/>
        </w:rPr>
        <w:t xml:space="preserve"> la structure nodale où je me trouvais, j’ai dut modifier sa </w:t>
      </w:r>
      <w:r w:rsidR="00575EF3" w:rsidRPr="00575EF3">
        <w:rPr>
          <w:highlight w:val="yellow"/>
        </w:rPr>
        <w:t>déclaration (sa requête de chargement) pour y rajouter</w:t>
      </w:r>
      <w:r w:rsidR="00007D9B" w:rsidRPr="00575EF3">
        <w:rPr>
          <w:highlight w:val="yellow"/>
        </w:rPr>
        <w:t xml:space="preserve"> </w:t>
      </w:r>
      <w:r w:rsidR="00575EF3" w:rsidRPr="00575EF3">
        <w:rPr>
          <w:highlight w:val="yellow"/>
        </w:rPr>
        <w:t xml:space="preserve">un champ, </w:t>
      </w:r>
      <w:r w:rsidR="00007D9B" w:rsidRPr="00575EF3">
        <w:rPr>
          <w:highlight w:val="yellow"/>
        </w:rPr>
        <w:t>la DT_LAST_UPDATE</w:t>
      </w:r>
      <w:r w:rsidR="00575EF3" w:rsidRPr="00575EF3">
        <w:rPr>
          <w:highlight w:val="yellow"/>
        </w:rPr>
        <w:t xml:space="preserve">, afin que son chargement me remonte cette date </w:t>
      </w:r>
      <w:r w:rsidR="00007D9B" w:rsidRPr="00575EF3">
        <w:rPr>
          <w:highlight w:val="yellow"/>
        </w:rPr>
        <w:t>des lignes de cumul qu’elle c</w:t>
      </w:r>
      <w:r w:rsidR="00575EF3" w:rsidRPr="00575EF3">
        <w:rPr>
          <w:highlight w:val="yellow"/>
        </w:rPr>
        <w:t xml:space="preserve">harge au </w:t>
      </w:r>
      <w:r w:rsidR="00575EF3">
        <w:rPr>
          <w:highlight w:val="yellow"/>
        </w:rPr>
        <w:t xml:space="preserve">lancement </w:t>
      </w:r>
      <w:r w:rsidR="00575EF3" w:rsidRPr="00575EF3">
        <w:rPr>
          <w:highlight w:val="yellow"/>
        </w:rPr>
        <w:t>du nœud</w:t>
      </w:r>
      <w:r w:rsidR="00575EF3">
        <w:t xml:space="preserve"> CDC_PR_CUMUL_PERIODICITE chargé une première fois dans la variable CDC_DT_DERN_ECHEANCE appelée pour des raisons de dépendances au sein même de la variable CDC_MT_BP_FINAL_PR. </w:t>
      </w:r>
    </w:p>
    <w:p w14:paraId="011564F8" w14:textId="77777777" w:rsidR="001D4D33" w:rsidRDefault="001D4D33" w:rsidP="001D4D33">
      <w:pPr>
        <w:pStyle w:val="Corpsdetexte"/>
      </w:pPr>
    </w:p>
    <w:p w14:paraId="2CCF3817" w14:textId="77777777" w:rsidR="001D4D33" w:rsidRDefault="001D4D33" w:rsidP="001D4D33">
      <w:pPr>
        <w:pStyle w:val="Corpsdetexte"/>
      </w:pPr>
      <w:r>
        <w:t>{</w:t>
      </w:r>
      <w:r w:rsidRPr="002E3005">
        <w:rPr>
          <w:highlight w:val="yellow"/>
        </w:rPr>
        <w:t>Insérer capture d’écran code MT_PERIODICITE_P corrigé</w:t>
      </w:r>
      <w:r>
        <w:t>}</w:t>
      </w:r>
    </w:p>
    <w:p w14:paraId="24A79476" w14:textId="77777777" w:rsidR="002439D3" w:rsidRDefault="002439D3" w:rsidP="00D445DA">
      <w:pPr>
        <w:pStyle w:val="Corpsdetexte"/>
      </w:pPr>
    </w:p>
    <w:p w14:paraId="4BF74A7F" w14:textId="77777777" w:rsidR="002439D3" w:rsidRDefault="002439D3" w:rsidP="008C2425">
      <w:pPr>
        <w:pStyle w:val="Titre4"/>
      </w:pPr>
      <w:bookmarkStart w:id="300" w:name="_Toc55141192"/>
      <w:r>
        <w:t xml:space="preserve">Étape 3 : </w:t>
      </w:r>
      <w:r w:rsidR="00CA6BB1">
        <w:t>Vérifications de qualité</w:t>
      </w:r>
      <w:bookmarkEnd w:id="300"/>
    </w:p>
    <w:p w14:paraId="68F1C13D" w14:textId="77777777" w:rsidR="002439D3" w:rsidRPr="002439D3" w:rsidRDefault="002439D3" w:rsidP="002439D3">
      <w:pPr>
        <w:pStyle w:val="Corpsdetexte"/>
      </w:pPr>
    </w:p>
    <w:p w14:paraId="1D8F3441" w14:textId="77777777" w:rsidR="002439D3" w:rsidRDefault="002439D3" w:rsidP="002439D3">
      <w:pPr>
        <w:pStyle w:val="Corpsdetexte"/>
      </w:pPr>
      <w:r>
        <w:lastRenderedPageBreak/>
        <w:t>Une fois la correction rédigée, documentée, et tracée (encart avec mon trigramme, la date de modification et le contexte ayant amené à cette modification). Je passe aux tests unitaires/d’intégration.</w:t>
      </w:r>
    </w:p>
    <w:p w14:paraId="19D45517" w14:textId="77777777" w:rsidR="002439D3" w:rsidRDefault="002439D3" w:rsidP="002439D3">
      <w:pPr>
        <w:pStyle w:val="Corpsdetexte"/>
      </w:pPr>
      <w:r>
        <w:t>Pour cela je reprends la fiche de tests unitaire formalisée demandée par la DEI :</w:t>
      </w:r>
    </w:p>
    <w:p w14:paraId="01D12508" w14:textId="77777777" w:rsidR="002439D3" w:rsidRDefault="002439D3" w:rsidP="002439D3">
      <w:pPr>
        <w:pStyle w:val="Corpsdetexte"/>
      </w:pPr>
      <w:r w:rsidRPr="002439D3">
        <w:rPr>
          <w:highlight w:val="yellow"/>
        </w:rPr>
        <w:t>{Inserer capture de fiche de tests unitaires}</w:t>
      </w:r>
    </w:p>
    <w:p w14:paraId="4F8656EF" w14:textId="77777777" w:rsidR="002439D3" w:rsidRDefault="002439D3" w:rsidP="002439D3">
      <w:pPr>
        <w:pStyle w:val="Corpsdetexte"/>
      </w:pPr>
    </w:p>
    <w:p w14:paraId="6FC1DD0D" w14:textId="77777777" w:rsidR="002439D3" w:rsidRPr="002439D3" w:rsidRDefault="002439D3" w:rsidP="002439D3">
      <w:pPr>
        <w:pStyle w:val="Corpsdetexte"/>
        <w:jc w:val="both"/>
      </w:pPr>
      <w:r>
        <w:t>Je rédige mes cas de test, en commençant toujours par le cas de reproduction de l’anomalie (je l’exécute avant de rédiger ma correction ou bien je commente celle-ci), et en spécifiant chaque paramètre que je juge utile pour le test du composant modifié. J’agrémente chacun de mes cas de test par des captures d’écran des tables et/ou des logs utiles pour prouver que le test est bel et bien passant ou, le cas échéant, non passant.</w:t>
      </w:r>
    </w:p>
    <w:p w14:paraId="7B4A1E7A" w14:textId="77777777" w:rsidR="002439D3" w:rsidRDefault="002439D3" w:rsidP="002439D3">
      <w:pPr>
        <w:pStyle w:val="Corpsdetexte"/>
      </w:pPr>
    </w:p>
    <w:p w14:paraId="658017BE" w14:textId="77777777" w:rsidR="002439D3" w:rsidRDefault="002439D3" w:rsidP="008C2425">
      <w:pPr>
        <w:pStyle w:val="Titre4"/>
      </w:pPr>
      <w:bookmarkStart w:id="301" w:name="_Toc55141193"/>
      <w:r>
        <w:t>Étape 4 : La génération du pack d’installation</w:t>
      </w:r>
      <w:bookmarkEnd w:id="301"/>
    </w:p>
    <w:p w14:paraId="7E1BC3BD" w14:textId="77777777" w:rsidR="002439D3" w:rsidRDefault="002439D3" w:rsidP="002439D3">
      <w:pPr>
        <w:pStyle w:val="Corpsdetexte"/>
      </w:pPr>
    </w:p>
    <w:p w14:paraId="0A312333" w14:textId="77777777" w:rsidR="00492501" w:rsidRDefault="002439D3" w:rsidP="002439D3">
      <w:pPr>
        <w:pStyle w:val="Corpsdetexte"/>
      </w:pPr>
      <w:r>
        <w:t xml:space="preserve">Comme expliqué plus haut, je vais ici </w:t>
      </w:r>
      <w:r w:rsidR="00492501">
        <w:t>répertorier l’ensemble des éléments que j’ai été amené à modifier lors de la réalisation de mon correctif sous la forme d’une tâche que je nomme en suivant l’ordre d’incrémentation des différentes tâches de livraison réalisées avant la mienne.</w:t>
      </w:r>
    </w:p>
    <w:p w14:paraId="1A20009F" w14:textId="77777777" w:rsidR="00492501" w:rsidRDefault="00492501" w:rsidP="002439D3">
      <w:pPr>
        <w:pStyle w:val="Corpsdetexte"/>
      </w:pPr>
    </w:p>
    <w:p w14:paraId="58C483DD" w14:textId="77777777" w:rsidR="002439D3" w:rsidRDefault="00492501" w:rsidP="002439D3">
      <w:pPr>
        <w:pStyle w:val="Corpsdetexte"/>
      </w:pPr>
      <w:r>
        <w:t xml:space="preserve">Pour cela je vérifie la dernière tache de livraison créée grâce à une requête sur la table M4RCT_TASK de PeopleNet sur mon environnement de développement. </w:t>
      </w:r>
    </w:p>
    <w:p w14:paraId="0603A6A8" w14:textId="77777777" w:rsidR="00492501" w:rsidRDefault="00492501" w:rsidP="002439D3">
      <w:pPr>
        <w:pStyle w:val="Corpsdetexte"/>
      </w:pPr>
      <w:r w:rsidRPr="00492501">
        <w:rPr>
          <w:highlight w:val="yellow"/>
        </w:rPr>
        <w:t>{inserer capture d’écran de la requete</w:t>
      </w:r>
      <w:r>
        <w:rPr>
          <w:highlight w:val="yellow"/>
        </w:rPr>
        <w:t xml:space="preserve"> </w:t>
      </w:r>
      <w:r w:rsidRPr="00492501">
        <w:rPr>
          <w:highlight w:val="yellow"/>
        </w:rPr>
        <w:t>sur M4RCT_TASK }</w:t>
      </w:r>
    </w:p>
    <w:p w14:paraId="551D27B0" w14:textId="77777777" w:rsidR="00492501" w:rsidRDefault="00492501" w:rsidP="002439D3">
      <w:pPr>
        <w:pStyle w:val="Corpsdetexte"/>
      </w:pPr>
    </w:p>
    <w:p w14:paraId="5A886EAA" w14:textId="77777777" w:rsidR="00492501" w:rsidRDefault="00492501" w:rsidP="002439D3">
      <w:pPr>
        <w:pStyle w:val="Corpsdetexte"/>
      </w:pPr>
      <w:r>
        <w:t>En l’occurrence je n’ai modifié que deux choses :</w:t>
      </w:r>
    </w:p>
    <w:p w14:paraId="3F0A66E5" w14:textId="77777777" w:rsidR="00492501" w:rsidRDefault="00492501" w:rsidP="00C01219">
      <w:pPr>
        <w:pStyle w:val="Corpsdetexte"/>
        <w:numPr>
          <w:ilvl w:val="0"/>
          <w:numId w:val="7"/>
        </w:numPr>
      </w:pPr>
      <w:r>
        <w:t>L’item CDC_MT_PERIODICITE_P</w:t>
      </w:r>
    </w:p>
    <w:p w14:paraId="0D1A31B1" w14:textId="77777777" w:rsidR="00492501" w:rsidRDefault="00492501" w:rsidP="00C01219">
      <w:pPr>
        <w:pStyle w:val="Corpsdetexte"/>
        <w:numPr>
          <w:ilvl w:val="0"/>
          <w:numId w:val="7"/>
        </w:numPr>
      </w:pPr>
      <w:r>
        <w:t>La structure nodale CDC_PR_CUMUL_PERIODICITE à laquelle j’ai ajouté un champ</w:t>
      </w:r>
    </w:p>
    <w:p w14:paraId="40F10641" w14:textId="77777777" w:rsidR="002439D3" w:rsidRPr="002439D3" w:rsidRDefault="002439D3" w:rsidP="002439D3">
      <w:pPr>
        <w:pStyle w:val="Corpsdetexte"/>
      </w:pPr>
    </w:p>
    <w:p w14:paraId="7989B2DE" w14:textId="77777777" w:rsidR="00325346" w:rsidRDefault="00492501" w:rsidP="00D445DA">
      <w:pPr>
        <w:pStyle w:val="Corpsdetexte"/>
      </w:pPr>
      <w:r>
        <w:t>Je les ajoute donc tels des objet à ma tâche de livraison, puis, j’ouvre l’outil RAMDL et lance l’utilitaire de création de pack afin de générer le pack d’installation contenant mes modifications en s</w:t>
      </w:r>
      <w:r w:rsidR="00325346">
        <w:t>uivant la procédure fournie</w:t>
      </w:r>
      <w:r>
        <w:t>.</w:t>
      </w:r>
    </w:p>
    <w:p w14:paraId="329FE4E3" w14:textId="77777777" w:rsidR="00325346" w:rsidRDefault="00325346" w:rsidP="00D445DA">
      <w:pPr>
        <w:pStyle w:val="Corpsdetexte"/>
      </w:pPr>
    </w:p>
    <w:p w14:paraId="3B1CA438" w14:textId="77777777" w:rsidR="00325346" w:rsidRDefault="00325346" w:rsidP="00D445DA">
      <w:pPr>
        <w:pStyle w:val="Corpsdetexte"/>
      </w:pPr>
      <w:r>
        <w:t>Une fois mon pack générer (un fichier .mdb), je passe au test d’installation.</w:t>
      </w:r>
    </w:p>
    <w:p w14:paraId="54D4C452" w14:textId="77777777" w:rsidR="00325346" w:rsidRDefault="00325346" w:rsidP="00D445DA">
      <w:pPr>
        <w:pStyle w:val="Corpsdetexte"/>
      </w:pPr>
    </w:p>
    <w:p w14:paraId="017C5EAD" w14:textId="77777777" w:rsidR="00325346" w:rsidRDefault="00325346" w:rsidP="008C2425">
      <w:pPr>
        <w:pStyle w:val="Titre4"/>
      </w:pPr>
      <w:bookmarkStart w:id="302" w:name="_Toc55141194"/>
      <w:r>
        <w:t>Étape 5 : Le test d’installation</w:t>
      </w:r>
      <w:bookmarkEnd w:id="302"/>
    </w:p>
    <w:p w14:paraId="1B48C102" w14:textId="77777777" w:rsidR="00325346" w:rsidRPr="00325346" w:rsidRDefault="00325346" w:rsidP="00325346">
      <w:pPr>
        <w:pStyle w:val="Corpsdetexte"/>
      </w:pPr>
    </w:p>
    <w:p w14:paraId="51211902" w14:textId="77777777" w:rsidR="00575EF3" w:rsidRDefault="00325346" w:rsidP="00D445DA">
      <w:pPr>
        <w:pStyle w:val="Corpsdetexte"/>
      </w:pPr>
      <w:r>
        <w:lastRenderedPageBreak/>
        <w:t>Très simple ici aussi, grâce à l’outil RAMDL, je connecte comme base de donnée source, le fichier</w:t>
      </w:r>
      <w:r w:rsidR="00492501">
        <w:t xml:space="preserve"> </w:t>
      </w:r>
      <w:r>
        <w:t xml:space="preserve">du pack générer précédemment nommé 795_CDC_MT_PERIODICITE.mbd. </w:t>
      </w:r>
    </w:p>
    <w:p w14:paraId="7DC9384E" w14:textId="77777777" w:rsidR="00325346" w:rsidRDefault="00325346" w:rsidP="00D445DA">
      <w:pPr>
        <w:pStyle w:val="Corpsdetexte"/>
      </w:pPr>
      <w:r>
        <w:t>Comme base de donnée de destination, je connecte la base de donnée PeopleNet présente sur l’environnement des tests d’installation : SOC 105.</w:t>
      </w:r>
    </w:p>
    <w:p w14:paraId="2B81F0F0" w14:textId="77777777" w:rsidR="00325346" w:rsidRDefault="00325346" w:rsidP="00D445DA">
      <w:pPr>
        <w:pStyle w:val="Corpsdetexte"/>
      </w:pPr>
      <w:r>
        <w:t xml:space="preserve">Je lance l’utilitaire de gestion de packs de RAMDL, charge mon pack et l’exécute. </w:t>
      </w:r>
    </w:p>
    <w:p w14:paraId="3304F08B" w14:textId="77777777" w:rsidR="00001532" w:rsidRDefault="00001532" w:rsidP="00D445DA">
      <w:pPr>
        <w:pStyle w:val="Corpsdetexte"/>
      </w:pPr>
    </w:p>
    <w:p w14:paraId="5F8CD7AA" w14:textId="77777777" w:rsidR="00001532" w:rsidRDefault="00001532" w:rsidP="00D445DA">
      <w:pPr>
        <w:pStyle w:val="Corpsdetexte"/>
      </w:pPr>
      <w:r>
        <w:t>{</w:t>
      </w:r>
      <w:r w:rsidRPr="00001532">
        <w:rPr>
          <w:highlight w:val="yellow"/>
        </w:rPr>
        <w:t>Insèrer capture installation pack ramdl}</w:t>
      </w:r>
    </w:p>
    <w:p w14:paraId="393A866D" w14:textId="77777777" w:rsidR="00001532" w:rsidRPr="00001532" w:rsidRDefault="00001532" w:rsidP="00D445DA">
      <w:pPr>
        <w:pStyle w:val="Corpsdetexte"/>
        <w:rPr>
          <w:vertAlign w:val="subscript"/>
        </w:rPr>
      </w:pPr>
    </w:p>
    <w:p w14:paraId="1543CC22" w14:textId="77777777" w:rsidR="00325346" w:rsidRDefault="00325346" w:rsidP="00D445DA">
      <w:pPr>
        <w:pStyle w:val="Corpsdetexte"/>
      </w:pPr>
      <w:r>
        <w:t>Si l</w:t>
      </w:r>
      <w:r w:rsidR="00001532">
        <w:t xml:space="preserve">a requête de transfert se termine sans erreur mon installation </w:t>
      </w:r>
      <w:r>
        <w:t>est réussi</w:t>
      </w:r>
      <w:r w:rsidR="00001532">
        <w:t>e</w:t>
      </w:r>
      <w:r>
        <w:t>, sinon, c’est qu’un élément de mon pack est manquant il faut donc que je reprenne l’étape 4.</w:t>
      </w:r>
    </w:p>
    <w:p w14:paraId="64FAE13B" w14:textId="77777777" w:rsidR="00325346" w:rsidRDefault="00325346" w:rsidP="00D445DA">
      <w:pPr>
        <w:pStyle w:val="Corpsdetexte"/>
      </w:pPr>
    </w:p>
    <w:p w14:paraId="079F8D12" w14:textId="77777777" w:rsidR="00325346" w:rsidRDefault="00325346" w:rsidP="00D445DA">
      <w:pPr>
        <w:pStyle w:val="Corpsdetexte"/>
      </w:pPr>
      <w:r>
        <w:t>Une fois mon installation terminée sur SOC105, je confie ma fiche de test unitaire à un collègue afin que celui-ci réalise des tests croisés sur mon développement. C’est-à-dire qu’il va reprendre un autre cas que celui que j’ai utilisé pour mes TU et réalisé ses propres tests unitaires sur l’environnement de test d’installation pour s’assurer une nouvelle fois que mon développement s’intègre au reste du progiciel.</w:t>
      </w:r>
    </w:p>
    <w:p w14:paraId="0EF3AFF4" w14:textId="77777777" w:rsidR="00325346" w:rsidRDefault="00325346" w:rsidP="00D445DA">
      <w:pPr>
        <w:pStyle w:val="Corpsdetexte"/>
      </w:pPr>
    </w:p>
    <w:p w14:paraId="35B1D0E6" w14:textId="77777777" w:rsidR="00325346" w:rsidRDefault="00325346" w:rsidP="00D445DA">
      <w:pPr>
        <w:pStyle w:val="Corpsdetexte"/>
      </w:pPr>
      <w:r>
        <w:t>Pendant ce temps-là, je prépare mon dossier de livraison.</w:t>
      </w:r>
    </w:p>
    <w:p w14:paraId="01A7D64F" w14:textId="77777777" w:rsidR="00325346" w:rsidRDefault="00325346" w:rsidP="00D445DA">
      <w:pPr>
        <w:pStyle w:val="Corpsdetexte"/>
      </w:pPr>
    </w:p>
    <w:p w14:paraId="1ED54481" w14:textId="77777777" w:rsidR="00325346" w:rsidRDefault="00325346" w:rsidP="008C2425">
      <w:pPr>
        <w:pStyle w:val="Titre4"/>
      </w:pPr>
      <w:bookmarkStart w:id="303" w:name="_Toc55141195"/>
      <w:r>
        <w:t>Étape 6 : La livraison</w:t>
      </w:r>
      <w:bookmarkEnd w:id="303"/>
      <w:r>
        <w:t xml:space="preserve"> </w:t>
      </w:r>
    </w:p>
    <w:p w14:paraId="76B1DE5B" w14:textId="77777777" w:rsidR="00325346" w:rsidRDefault="00325346" w:rsidP="00325346">
      <w:pPr>
        <w:pStyle w:val="Corpsdetexte"/>
      </w:pPr>
    </w:p>
    <w:p w14:paraId="20AC3811" w14:textId="77777777" w:rsidR="00325346" w:rsidRDefault="00001532" w:rsidP="00325346">
      <w:pPr>
        <w:pStyle w:val="Corpsdetexte"/>
      </w:pPr>
      <w:r>
        <w:t xml:space="preserve">Toujours en suivant la procédure de livraison, </w:t>
      </w:r>
      <w:r w:rsidR="00D64AF1">
        <w:t xml:space="preserve">je crée un dossier de livraison dans le répertoire </w:t>
      </w:r>
      <w:r w:rsidR="00EE0D0A">
        <w:t>de livraison</w:t>
      </w:r>
      <w:r w:rsidR="00D64AF1">
        <w:t xml:space="preserve"> </w:t>
      </w:r>
      <w:r w:rsidR="00EE0D0A">
        <w:t xml:space="preserve">de notre équipe et </w:t>
      </w:r>
      <w:r>
        <w:t xml:space="preserve">je </w:t>
      </w:r>
      <w:r w:rsidR="00D64AF1">
        <w:t>mets à</w:t>
      </w:r>
      <w:r>
        <w:t xml:space="preserve"> jour le fichier </w:t>
      </w:r>
      <w:r w:rsidR="00EE0D0A">
        <w:t>Excel</w:t>
      </w:r>
      <w:r>
        <w:t xml:space="preserve"> de suivi des livraisons. </w:t>
      </w:r>
    </w:p>
    <w:p w14:paraId="09EFAEBC" w14:textId="77777777" w:rsidR="00D64AF1" w:rsidRDefault="00D64AF1" w:rsidP="00325346">
      <w:pPr>
        <w:pStyle w:val="Corpsdetexte"/>
        <w:rPr>
          <w:noProof/>
          <w:lang w:val="fr-FR" w:eastAsia="fr-FR"/>
        </w:rPr>
      </w:pPr>
    </w:p>
    <w:p w14:paraId="4B0F0B82" w14:textId="77777777" w:rsidR="00D64AF1" w:rsidRDefault="00D64AF1" w:rsidP="00D64AF1">
      <w:pPr>
        <w:pStyle w:val="Corpsdetexte"/>
        <w:keepNext/>
      </w:pPr>
      <w:r>
        <w:rPr>
          <w:noProof/>
          <w:lang w:val="fr-FR" w:eastAsia="fr-FR"/>
        </w:rPr>
        <w:lastRenderedPageBreak/>
        <w:drawing>
          <wp:inline distT="0" distB="0" distL="0" distR="0" wp14:anchorId="12C011AB" wp14:editId="6D727B33">
            <wp:extent cx="6159261" cy="6223582"/>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identification version pack xls.PNG"/>
                    <pic:cNvPicPr/>
                  </pic:nvPicPr>
                  <pic:blipFill rotWithShape="1">
                    <a:blip r:embed="rId35">
                      <a:extLst>
                        <a:ext uri="{28A0092B-C50C-407E-A947-70E740481C1C}">
                          <a14:useLocalDpi xmlns:a14="http://schemas.microsoft.com/office/drawing/2010/main" val="0"/>
                        </a:ext>
                      </a:extLst>
                    </a:blip>
                    <a:srcRect t="-246" r="46249" b="3695"/>
                    <a:stretch/>
                  </pic:blipFill>
                  <pic:spPr bwMode="auto">
                    <a:xfrm>
                      <a:off x="0" y="0"/>
                      <a:ext cx="6195332" cy="6260029"/>
                    </a:xfrm>
                    <a:prstGeom prst="rect">
                      <a:avLst/>
                    </a:prstGeom>
                    <a:ln>
                      <a:noFill/>
                    </a:ln>
                    <a:extLst>
                      <a:ext uri="{53640926-AAD7-44D8-BBD7-CCE9431645EC}">
                        <a14:shadowObscured xmlns:a14="http://schemas.microsoft.com/office/drawing/2010/main"/>
                      </a:ext>
                    </a:extLst>
                  </pic:spPr>
                </pic:pic>
              </a:graphicData>
            </a:graphic>
          </wp:inline>
        </w:drawing>
      </w:r>
    </w:p>
    <w:p w14:paraId="1B395052" w14:textId="77777777" w:rsidR="00001532" w:rsidRDefault="00D64AF1" w:rsidP="00D64AF1">
      <w:pPr>
        <w:pStyle w:val="Lgende"/>
        <w:jc w:val="center"/>
      </w:pPr>
      <w:r>
        <w:t>Figure 12 : Onglet identification de version du fichier de suivi des livraisons</w:t>
      </w:r>
    </w:p>
    <w:p w14:paraId="00CB2851" w14:textId="77777777" w:rsidR="00001532" w:rsidRDefault="00001532" w:rsidP="00325346">
      <w:pPr>
        <w:pStyle w:val="Corpsdetexte"/>
      </w:pPr>
      <w:r>
        <w:t xml:space="preserve">Celui-ci me </w:t>
      </w:r>
      <w:r w:rsidR="00D64AF1">
        <w:t>fournit</w:t>
      </w:r>
      <w:r>
        <w:t xml:space="preserve"> le </w:t>
      </w:r>
      <w:r w:rsidR="00D64AF1">
        <w:t>« </w:t>
      </w:r>
      <w:r>
        <w:t>nom du package</w:t>
      </w:r>
      <w:r w:rsidR="00D64AF1">
        <w:t> »,</w:t>
      </w:r>
      <w:r>
        <w:t xml:space="preserve"> à spécifier comme nom du dossier </w:t>
      </w:r>
      <w:r w:rsidR="00D64AF1">
        <w:t xml:space="preserve">de livraison, </w:t>
      </w:r>
      <w:r>
        <w:t xml:space="preserve">et </w:t>
      </w:r>
      <w:r w:rsidR="00D64AF1">
        <w:t xml:space="preserve">à inclure </w:t>
      </w:r>
      <w:r>
        <w:t>dans la fiche de livraison présente dans le dossier du livrable.</w:t>
      </w:r>
    </w:p>
    <w:p w14:paraId="0CD66CB1" w14:textId="77777777" w:rsidR="00D64AF1" w:rsidRDefault="00D64AF1" w:rsidP="00325346">
      <w:pPr>
        <w:pStyle w:val="Corpsdetexte"/>
      </w:pPr>
    </w:p>
    <w:p w14:paraId="19147DCC" w14:textId="77777777" w:rsidR="00001532" w:rsidRDefault="00D64AF1" w:rsidP="00325346">
      <w:pPr>
        <w:pStyle w:val="Corpsdetexte"/>
      </w:pPr>
      <w:r>
        <w:t>Je mets également à</w:t>
      </w:r>
      <w:r w:rsidR="00001532">
        <w:t xml:space="preserve"> jour l’onglet de suivi d’installation de ce fichier :</w:t>
      </w:r>
    </w:p>
    <w:p w14:paraId="422AC2A1" w14:textId="77777777" w:rsidR="00D64AF1" w:rsidRDefault="00D64AF1" w:rsidP="00325346">
      <w:pPr>
        <w:pStyle w:val="Corpsdetexte"/>
        <w:rPr>
          <w:noProof/>
          <w:lang w:val="fr-FR" w:eastAsia="fr-FR"/>
        </w:rPr>
      </w:pPr>
    </w:p>
    <w:p w14:paraId="7D796F91" w14:textId="77777777" w:rsidR="00D64AF1" w:rsidRDefault="00D64AF1" w:rsidP="00D64AF1">
      <w:pPr>
        <w:pStyle w:val="Corpsdetexte"/>
        <w:keepNext/>
      </w:pPr>
      <w:r>
        <w:rPr>
          <w:noProof/>
          <w:lang w:val="fr-FR" w:eastAsia="fr-FR"/>
        </w:rPr>
        <w:lastRenderedPageBreak/>
        <w:drawing>
          <wp:inline distT="0" distB="0" distL="0" distR="0" wp14:anchorId="5BED4890" wp14:editId="3905B207">
            <wp:extent cx="6185140" cy="3929720"/>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suivi installation versions.PNG"/>
                    <pic:cNvPicPr/>
                  </pic:nvPicPr>
                  <pic:blipFill rotWithShape="1">
                    <a:blip r:embed="rId36">
                      <a:extLst>
                        <a:ext uri="{28A0092B-C50C-407E-A947-70E740481C1C}">
                          <a14:useLocalDpi xmlns:a14="http://schemas.microsoft.com/office/drawing/2010/main" val="0"/>
                        </a:ext>
                      </a:extLst>
                    </a:blip>
                    <a:srcRect r="15832" b="4935"/>
                    <a:stretch/>
                  </pic:blipFill>
                  <pic:spPr bwMode="auto">
                    <a:xfrm>
                      <a:off x="0" y="0"/>
                      <a:ext cx="6204482" cy="3942009"/>
                    </a:xfrm>
                    <a:prstGeom prst="rect">
                      <a:avLst/>
                    </a:prstGeom>
                    <a:ln>
                      <a:noFill/>
                    </a:ln>
                    <a:extLst>
                      <a:ext uri="{53640926-AAD7-44D8-BBD7-CCE9431645EC}">
                        <a14:shadowObscured xmlns:a14="http://schemas.microsoft.com/office/drawing/2010/main"/>
                      </a:ext>
                    </a:extLst>
                  </pic:spPr>
                </pic:pic>
              </a:graphicData>
            </a:graphic>
          </wp:inline>
        </w:drawing>
      </w:r>
    </w:p>
    <w:p w14:paraId="36BA045D" w14:textId="77777777" w:rsidR="00001532" w:rsidRDefault="00D64AF1" w:rsidP="00D64AF1">
      <w:pPr>
        <w:pStyle w:val="Lgende"/>
        <w:jc w:val="center"/>
      </w:pPr>
      <w:r>
        <w:t>Figure 13 : Onglet de suivi d'installation du fichier de suivi des livraisons</w:t>
      </w:r>
    </w:p>
    <w:p w14:paraId="194632D6" w14:textId="77777777" w:rsidR="00EE0D0A" w:rsidRDefault="00EE0D0A" w:rsidP="00325346">
      <w:pPr>
        <w:pStyle w:val="Corpsdetexte"/>
      </w:pPr>
    </w:p>
    <w:p w14:paraId="3519076C" w14:textId="77777777" w:rsidR="00EE0D0A" w:rsidRDefault="00EE0D0A" w:rsidP="00325346">
      <w:pPr>
        <w:pStyle w:val="Corpsdetexte"/>
      </w:pPr>
      <w:r>
        <w:t xml:space="preserve">Et dépose ma fiche de tests unitaires, une fiche de livraison et le dossier contenant le pack d’installation dans mon dossier. </w:t>
      </w:r>
    </w:p>
    <w:p w14:paraId="1C3E7F3F" w14:textId="77777777" w:rsidR="00D64AF1" w:rsidRDefault="00D64AF1" w:rsidP="00325346">
      <w:pPr>
        <w:pStyle w:val="Corpsdetexte"/>
      </w:pPr>
      <w:r>
        <w:t xml:space="preserve">Au final </w:t>
      </w:r>
      <w:r w:rsidR="00EE0D0A">
        <w:t>celui-ci</w:t>
      </w:r>
      <w:r>
        <w:t xml:space="preserve"> ressemblera à </w:t>
      </w:r>
      <w:r w:rsidR="00EE0D0A">
        <w:t>ceci</w:t>
      </w:r>
      <w:r>
        <w:t> :</w:t>
      </w:r>
    </w:p>
    <w:p w14:paraId="24A45287" w14:textId="77777777" w:rsidR="00D64AF1" w:rsidRDefault="00D64AF1" w:rsidP="00325346">
      <w:pPr>
        <w:pStyle w:val="Corpsdetexte"/>
      </w:pPr>
      <w:r w:rsidRPr="00D64AF1">
        <w:rPr>
          <w:highlight w:val="yellow"/>
        </w:rPr>
        <w:t>{Capture d’écran dossier de livraison}</w:t>
      </w:r>
    </w:p>
    <w:p w14:paraId="4EFED930" w14:textId="77777777" w:rsidR="00D64AF1" w:rsidRDefault="00D64AF1" w:rsidP="00325346">
      <w:pPr>
        <w:pStyle w:val="Corpsdetexte"/>
      </w:pPr>
    </w:p>
    <w:p w14:paraId="21DEDF9B" w14:textId="77777777" w:rsidR="00D64AF1" w:rsidRDefault="00EE0D0A" w:rsidP="00325346">
      <w:pPr>
        <w:pStyle w:val="Corpsdetexte"/>
      </w:pPr>
      <w:r>
        <w:t>Une</w:t>
      </w:r>
      <w:r w:rsidR="00D64AF1">
        <w:t xml:space="preserve"> fois la validation des tests croisés fait</w:t>
      </w:r>
      <w:r w:rsidRPr="00EE0D0A">
        <w:t xml:space="preserve"> </w:t>
      </w:r>
      <w:r>
        <w:t>et au moment de la livraison</w:t>
      </w:r>
      <w:r w:rsidR="00D64AF1">
        <w:t xml:space="preserve">, je n’ai plus qu’à le copier de notre répertoire de livraison et </w:t>
      </w:r>
      <w:r>
        <w:t xml:space="preserve">à </w:t>
      </w:r>
      <w:r w:rsidR="00D64AF1">
        <w:t>le coller dans le répertoire de livraison du client.</w:t>
      </w:r>
    </w:p>
    <w:p w14:paraId="7E34F6A0" w14:textId="77777777" w:rsidR="00D64AF1" w:rsidRPr="00D64AF1" w:rsidRDefault="00D64AF1" w:rsidP="00325346">
      <w:pPr>
        <w:pStyle w:val="Corpsdetexte"/>
        <w:rPr>
          <w:vertAlign w:val="subscript"/>
        </w:rPr>
      </w:pPr>
    </w:p>
    <w:p w14:paraId="50E6569A" w14:textId="77777777" w:rsidR="00575EF3" w:rsidRDefault="00D64AF1" w:rsidP="00D445DA">
      <w:pPr>
        <w:pStyle w:val="Corpsdetexte"/>
      </w:pPr>
      <w:r>
        <w:t xml:space="preserve">Puis j’envoie </w:t>
      </w:r>
      <w:r w:rsidR="00EE0D0A">
        <w:t>un</w:t>
      </w:r>
      <w:r>
        <w:t xml:space="preserve"> mail </w:t>
      </w:r>
      <w:r w:rsidR="00EE0D0A">
        <w:t>pour prévenir le client qu’une nouvelle livraison est disponible dans son répertoire :</w:t>
      </w:r>
    </w:p>
    <w:p w14:paraId="2F95432A" w14:textId="77777777" w:rsidR="00001532" w:rsidRDefault="00001532" w:rsidP="00001532">
      <w:pPr>
        <w:pStyle w:val="Corpsdetexte"/>
      </w:pPr>
      <w:r w:rsidRPr="00636D0C">
        <w:rPr>
          <w:highlight w:val="yellow"/>
        </w:rPr>
        <w:t>{Capture d’écran mail de livraison}</w:t>
      </w:r>
    </w:p>
    <w:p w14:paraId="0C3E6758" w14:textId="77777777" w:rsidR="00001532" w:rsidRDefault="00001532" w:rsidP="00001532">
      <w:pPr>
        <w:pStyle w:val="Corpsdetexte"/>
      </w:pPr>
      <w:r>
        <w:t xml:space="preserve"> </w:t>
      </w:r>
    </w:p>
    <w:p w14:paraId="510F6094" w14:textId="77777777" w:rsidR="001D4D33" w:rsidRDefault="00EE0D0A" w:rsidP="00D445DA">
      <w:pPr>
        <w:pStyle w:val="Corpsdetexte"/>
      </w:pPr>
      <w:r>
        <w:t>Enfin, je mets à jour mon Gamaweb pour faciliter le pilotage du projet.</w:t>
      </w:r>
    </w:p>
    <w:p w14:paraId="55F8DDCA" w14:textId="77777777" w:rsidR="007048A7" w:rsidRDefault="007048A7" w:rsidP="00D445DA">
      <w:pPr>
        <w:pStyle w:val="Corpsdetexte"/>
      </w:pPr>
    </w:p>
    <w:p w14:paraId="476167EC" w14:textId="77777777" w:rsidR="007048A7" w:rsidRDefault="007048A7" w:rsidP="008C2425">
      <w:pPr>
        <w:pStyle w:val="Titre3"/>
      </w:pPr>
      <w:bookmarkStart w:id="304" w:name="_Toc55141196"/>
      <w:r>
        <w:t>Conclusion</w:t>
      </w:r>
      <w:bookmarkEnd w:id="304"/>
    </w:p>
    <w:p w14:paraId="7EDCA4E5" w14:textId="77777777" w:rsidR="007048A7" w:rsidRDefault="007048A7" w:rsidP="007048A7">
      <w:pPr>
        <w:pStyle w:val="Corpsdetexte"/>
      </w:pPr>
    </w:p>
    <w:p w14:paraId="71AECF10" w14:textId="77777777" w:rsidR="00155472" w:rsidRDefault="007048A7" w:rsidP="007048A7">
      <w:pPr>
        <w:pStyle w:val="Corpsdetexte"/>
      </w:pPr>
      <w:r>
        <w:lastRenderedPageBreak/>
        <w:t xml:space="preserve">La réalisation de la TMA de PeopleNet pour le compte de la DEI de la CDR a été ma principale tâche tout au long de mon stage. Elle fut très intéressante et formatrice notamment car elle a fait appel à un ensemble de compétences mises en œuvre dans plusieurs métiers de l’informatique : l’analyse de l’existant, la conception </w:t>
      </w:r>
      <w:r w:rsidR="00155472">
        <w:t xml:space="preserve">et la réalisation </w:t>
      </w:r>
      <w:r>
        <w:t>de solution, le test de ces solutions, la communication avec le client et la livraison avec clôture de mission.</w:t>
      </w:r>
    </w:p>
    <w:p w14:paraId="5A4A8BFA" w14:textId="77777777" w:rsidR="007048A7" w:rsidRPr="007048A7" w:rsidRDefault="007048A7" w:rsidP="007048A7">
      <w:pPr>
        <w:pStyle w:val="Corpsdetexte"/>
      </w:pPr>
      <w:r>
        <w:t xml:space="preserve">Le métier visé au sein de l’entreprise étant celui d’analyste développeur, </w:t>
      </w:r>
      <w:r w:rsidR="00155472">
        <w:t>cette mission est parfaite pour validés l’ensemble des compétences nécessaires à la pratique de ce métier, en plus de me permettre de me mettre au niveau de mes collègues de projet dans la compréhension du domaine fonctionnel de la caisse avec toutes ses spécificités. Cette compréhension étant nécessaire pour la réalisation de la prochaine mission présentée : le chantier SRE.</w:t>
      </w:r>
      <w:r>
        <w:t xml:space="preserve"> </w:t>
      </w:r>
    </w:p>
    <w:p w14:paraId="78E8D6B3" w14:textId="77777777" w:rsidR="00EE0D0A" w:rsidRDefault="00EE0D0A">
      <w:r>
        <w:br w:type="page"/>
      </w:r>
    </w:p>
    <w:p w14:paraId="17818BEA" w14:textId="77777777" w:rsidR="00743E40" w:rsidRPr="00743E40" w:rsidRDefault="00743E40" w:rsidP="00743E40"/>
    <w:p w14:paraId="5FE13F49" w14:textId="77777777" w:rsidR="00E4627A" w:rsidRDefault="00E4627A" w:rsidP="00CF268C">
      <w:pPr>
        <w:pStyle w:val="Titre2"/>
      </w:pPr>
      <w:bookmarkStart w:id="305" w:name="_Ref52641838"/>
      <w:bookmarkStart w:id="306" w:name="_Toc55141197"/>
      <w:r>
        <w:t>le proj</w:t>
      </w:r>
      <w:r w:rsidR="008A6DA9">
        <w:t>et SRE</w:t>
      </w:r>
      <w:bookmarkEnd w:id="305"/>
      <w:bookmarkEnd w:id="306"/>
    </w:p>
    <w:p w14:paraId="5F45C4F6" w14:textId="77777777" w:rsidR="005009EC" w:rsidRDefault="005009EC" w:rsidP="00BB5D12">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5009EC" w14:paraId="63B42E44" w14:textId="77777777" w:rsidTr="00CA5DAC">
        <w:tc>
          <w:tcPr>
            <w:tcW w:w="4885" w:type="dxa"/>
          </w:tcPr>
          <w:p w14:paraId="12A1EB5C" w14:textId="77777777" w:rsidR="005009EC" w:rsidRDefault="005009EC" w:rsidP="00CA5DAC">
            <w:pPr>
              <w:pStyle w:val="Corpsdetexte"/>
            </w:pPr>
            <w:r w:rsidRPr="00D22390">
              <w:t>Formaliser des processus</w:t>
            </w:r>
          </w:p>
        </w:tc>
        <w:tc>
          <w:tcPr>
            <w:tcW w:w="4886" w:type="dxa"/>
          </w:tcPr>
          <w:p w14:paraId="68CEE1AA" w14:textId="77777777" w:rsidR="005009EC" w:rsidRDefault="003B7455" w:rsidP="00CA5DAC">
            <w:pPr>
              <w:pStyle w:val="Corpsdetexte"/>
            </w:pPr>
            <w:r w:rsidRPr="003B7455">
              <w:t>Encapsuler des solutions logicielles spécifiques dans des services logiciels génériques.</w:t>
            </w:r>
          </w:p>
        </w:tc>
      </w:tr>
      <w:tr w:rsidR="005009EC" w14:paraId="69D026E2" w14:textId="77777777" w:rsidTr="00CA5DAC">
        <w:tc>
          <w:tcPr>
            <w:tcW w:w="4885" w:type="dxa"/>
          </w:tcPr>
          <w:p w14:paraId="125FDC0B" w14:textId="77777777" w:rsidR="005009EC" w:rsidRDefault="005009EC" w:rsidP="00CA5DAC">
            <w:pPr>
              <w:pStyle w:val="Corpsdetexte"/>
            </w:pPr>
            <w:r w:rsidRPr="005009EC">
              <w:t>Formaliser les règles de gestion et d’organisation des données de l’entreprise.</w:t>
            </w:r>
          </w:p>
        </w:tc>
        <w:tc>
          <w:tcPr>
            <w:tcW w:w="4886" w:type="dxa"/>
          </w:tcPr>
          <w:p w14:paraId="028956B6" w14:textId="77777777" w:rsidR="005009EC" w:rsidRDefault="003B7455" w:rsidP="00CA5DAC">
            <w:pPr>
              <w:pStyle w:val="Corpsdetexte"/>
            </w:pPr>
            <w:r w:rsidRPr="003B7455">
              <w:t>Anticiper des répercussions</w:t>
            </w:r>
          </w:p>
        </w:tc>
      </w:tr>
      <w:tr w:rsidR="005009EC" w14:paraId="28EDACBA" w14:textId="77777777" w:rsidTr="00CA5DAC">
        <w:tc>
          <w:tcPr>
            <w:tcW w:w="4885" w:type="dxa"/>
          </w:tcPr>
          <w:p w14:paraId="717090BB" w14:textId="77777777" w:rsidR="005009EC" w:rsidRDefault="005009EC" w:rsidP="00CA5DAC">
            <w:pPr>
              <w:pStyle w:val="Corpsdetexte"/>
            </w:pPr>
            <w:r w:rsidRPr="00ED6BAD">
              <w:t>Les étapes du projet sont planifiées.</w:t>
            </w:r>
          </w:p>
        </w:tc>
        <w:tc>
          <w:tcPr>
            <w:tcW w:w="4886" w:type="dxa"/>
          </w:tcPr>
          <w:p w14:paraId="066D449B" w14:textId="77777777" w:rsidR="005009EC" w:rsidRDefault="005009EC" w:rsidP="00CA5DAC">
            <w:pPr>
              <w:pStyle w:val="Corpsdetexte"/>
            </w:pPr>
          </w:p>
        </w:tc>
      </w:tr>
      <w:tr w:rsidR="005009EC" w14:paraId="6F672A21" w14:textId="77777777" w:rsidTr="00CA5DAC">
        <w:tc>
          <w:tcPr>
            <w:tcW w:w="4885" w:type="dxa"/>
          </w:tcPr>
          <w:p w14:paraId="41081ACF" w14:textId="77777777" w:rsidR="005009EC" w:rsidRDefault="005009EC" w:rsidP="00CA5DAC">
            <w:pPr>
              <w:pStyle w:val="Corpsdetexte"/>
            </w:pPr>
          </w:p>
        </w:tc>
        <w:tc>
          <w:tcPr>
            <w:tcW w:w="4886" w:type="dxa"/>
          </w:tcPr>
          <w:p w14:paraId="6EF95CB9" w14:textId="77777777" w:rsidR="005009EC" w:rsidRDefault="005009EC" w:rsidP="00CA5DAC">
            <w:pPr>
              <w:pStyle w:val="Corpsdetexte"/>
            </w:pPr>
          </w:p>
        </w:tc>
      </w:tr>
    </w:tbl>
    <w:p w14:paraId="63C816D1" w14:textId="77777777" w:rsidR="005009EC" w:rsidRDefault="00403EC3" w:rsidP="008C2425">
      <w:pPr>
        <w:pStyle w:val="Titre3"/>
        <w:numPr>
          <w:ilvl w:val="0"/>
          <w:numId w:val="27"/>
        </w:numPr>
      </w:pPr>
      <w:r>
        <w:t>Contexte</w:t>
      </w:r>
    </w:p>
    <w:p w14:paraId="0E20403F" w14:textId="77777777" w:rsidR="00403EC3" w:rsidRDefault="00403EC3" w:rsidP="00403EC3">
      <w:pPr>
        <w:pStyle w:val="Corpsdetexte"/>
      </w:pPr>
    </w:p>
    <w:p w14:paraId="064D6F15" w14:textId="77777777" w:rsidR="00403EC3" w:rsidRDefault="00403EC3" w:rsidP="00403EC3">
      <w:pPr>
        <w:pStyle w:val="Corpsdetexte"/>
      </w:pPr>
      <w:r>
        <w:t xml:space="preserve">L’État, jusqu’ici garant du calcul des pensions du fond SRE (Service des Retraites de l’État) a confié à la CDR la charge du paiement de ces 3.5 millions de pensionnés (le fond SRE). </w:t>
      </w:r>
    </w:p>
    <w:p w14:paraId="63AB22F6" w14:textId="77777777" w:rsidR="00403EC3" w:rsidRDefault="00403EC3" w:rsidP="00403EC3">
      <w:pPr>
        <w:pStyle w:val="Corpsdetexte"/>
      </w:pPr>
      <w:r>
        <w:t>Le fond SRE utilise le moteur de calcul PEZ, CDR utilise OC1 (PeopleNet).</w:t>
      </w:r>
    </w:p>
    <w:p w14:paraId="37692942" w14:textId="77777777" w:rsidR="00403EC3" w:rsidRDefault="00403EC3" w:rsidP="00403EC3">
      <w:pPr>
        <w:pStyle w:val="Corpsdetexte"/>
      </w:pPr>
      <w:r>
        <w:t>Tout l’enjeu de ce projet est de mutualisé les SI de la CDR et du SRE sur les deux principaux processus de retraite : La liquidation et le Paiement autour d’un référentiel CLIENT commun.</w:t>
      </w:r>
    </w:p>
    <w:p w14:paraId="5860A669" w14:textId="77777777" w:rsidR="00403EC3" w:rsidRDefault="00403EC3" w:rsidP="00403EC3">
      <w:pPr>
        <w:pStyle w:val="Corpsdetexte"/>
      </w:pPr>
      <w:r>
        <w:t>Afin d’intégrer le calcul de ces nouvelles pensions à son SI, la CDR a confié à CGI la charge d’intégrer les règles de calculs spécifiques au fond SRE au sein du moteur de calcul OC1.</w:t>
      </w:r>
    </w:p>
    <w:p w14:paraId="0EDCF765" w14:textId="77777777" w:rsidR="00403EC3" w:rsidRPr="00403EC3" w:rsidRDefault="00403EC3" w:rsidP="00403EC3">
      <w:pPr>
        <w:pStyle w:val="Corpsdetexte"/>
      </w:pPr>
      <w:r>
        <w:t>Cette tâche implique de nombreux chantiers dont le principal sur lequel nous somme sollicité est le système de calcul des paiements des pension.</w:t>
      </w:r>
    </w:p>
    <w:p w14:paraId="4E0B8AB9" w14:textId="77777777" w:rsidR="008B7D06" w:rsidRDefault="008B7D06" w:rsidP="008B7D06">
      <w:pPr>
        <w:pStyle w:val="Listepuces2"/>
      </w:pPr>
      <w:r>
        <w:t xml:space="preserve">Contexte : L’Etat confie a la CDC la charge du paiement des pension de 3.5 millions de pensionnés ( le fond SRE ) </w:t>
      </w:r>
    </w:p>
    <w:p w14:paraId="2BD5BB6B" w14:textId="77777777" w:rsidR="004622E0" w:rsidRPr="004622E0" w:rsidRDefault="004622E0" w:rsidP="005009EC">
      <w:pPr>
        <w:pStyle w:val="Listepuces"/>
        <w:ind w:left="720"/>
      </w:pPr>
      <w:r>
        <w:t xml:space="preserve">Tout l’enjeu est de mutualiser les SI de la CDR et du SRE sur les deux principaux processus de retraite : </w:t>
      </w:r>
      <w:r w:rsidRPr="004622E0">
        <w:t>La Liquidation et le Paiement, autour d’un référentiel CLIENT commun</w:t>
      </w:r>
    </w:p>
    <w:p w14:paraId="4183B40A" w14:textId="77777777" w:rsidR="008B7D06" w:rsidRDefault="004622E0" w:rsidP="008B7D06">
      <w:pPr>
        <w:pStyle w:val="Listepuces"/>
        <w:ind w:left="720"/>
      </w:pPr>
      <w:r>
        <w:t xml:space="preserve">Pour integrer le calcul de ses pension la CDC a confié a CGI la charge d’integrer les regles de calculs spécifiques au fond SRE dans le moteur de calcul OC1 </w:t>
      </w:r>
    </w:p>
    <w:p w14:paraId="749EB800" w14:textId="77777777" w:rsidR="004622E0" w:rsidRDefault="004622E0" w:rsidP="008B7D06">
      <w:pPr>
        <w:pStyle w:val="Listepuces"/>
        <w:ind w:left="720"/>
      </w:pPr>
      <w:r>
        <w:t>Cette tache implique de nombreux chantiers</w:t>
      </w:r>
    </w:p>
    <w:p w14:paraId="0805C613" w14:textId="77777777" w:rsidR="004622E0" w:rsidRDefault="004622E0" w:rsidP="008B7D06">
      <w:pPr>
        <w:pStyle w:val="Listepuces"/>
        <w:ind w:left="720"/>
      </w:pPr>
      <w:r>
        <w:t xml:space="preserve">Le principal sur lequel nous </w:t>
      </w:r>
      <w:r w:rsidR="005009EC">
        <w:t>somme solicité</w:t>
      </w:r>
      <w:r>
        <w:t xml:space="preserve"> est le système de calcul des paiements</w:t>
      </w:r>
    </w:p>
    <w:p w14:paraId="608C73EF" w14:textId="77777777" w:rsidR="00155472" w:rsidRDefault="00155472" w:rsidP="00155472">
      <w:pPr>
        <w:pStyle w:val="Listepuces"/>
        <w:numPr>
          <w:ilvl w:val="0"/>
          <w:numId w:val="0"/>
        </w:numPr>
        <w:ind w:left="360" w:hanging="360"/>
      </w:pPr>
    </w:p>
    <w:p w14:paraId="07487809" w14:textId="77777777" w:rsidR="00CA6BB1" w:rsidRDefault="00CA6BB1" w:rsidP="00155472">
      <w:pPr>
        <w:pStyle w:val="Listepuces"/>
        <w:numPr>
          <w:ilvl w:val="0"/>
          <w:numId w:val="0"/>
        </w:numPr>
        <w:ind w:left="360" w:hanging="360"/>
      </w:pPr>
      <w:r>
        <w:t>Projet SRE = intégration de 3.5M nouvelles pensions dans le SI de la CDR autrefois gérées par l’état.</w:t>
      </w:r>
    </w:p>
    <w:p w14:paraId="0231AD71" w14:textId="77777777" w:rsidR="00CA6BB1" w:rsidRDefault="00CA6BB1" w:rsidP="00155472">
      <w:pPr>
        <w:pStyle w:val="Listepuces"/>
        <w:numPr>
          <w:ilvl w:val="0"/>
          <w:numId w:val="0"/>
        </w:numPr>
        <w:ind w:left="360" w:hanging="360"/>
      </w:pPr>
      <w:r>
        <w:t>CGI étant l’entité experte du progiciel de calcul des pensions, sont intervention sera requise sur les chantiers suivants :</w:t>
      </w:r>
    </w:p>
    <w:p w14:paraId="46D7760F" w14:textId="77777777" w:rsidR="00CA6BB1" w:rsidRDefault="00CA6BB1" w:rsidP="00155472">
      <w:pPr>
        <w:pStyle w:val="Listepuces"/>
        <w:numPr>
          <w:ilvl w:val="0"/>
          <w:numId w:val="0"/>
        </w:numPr>
        <w:ind w:left="360" w:hanging="360"/>
      </w:pPr>
      <w:r>
        <w:lastRenderedPageBreak/>
        <w:t xml:space="preserve">« INTEGRATION TABLEAU DES TRAVAUX SOLLICITES  (diapo 12) avec 2 colonnes : intitulé du chantier, et périmètre CGI » : </w:t>
      </w:r>
    </w:p>
    <w:p w14:paraId="52D8E528" w14:textId="77777777" w:rsidR="00CA6BB1" w:rsidRDefault="00CA6BB1" w:rsidP="00155472">
      <w:pPr>
        <w:pStyle w:val="Listepuces"/>
        <w:numPr>
          <w:ilvl w:val="0"/>
          <w:numId w:val="0"/>
        </w:numPr>
        <w:ind w:left="360" w:hanging="360"/>
      </w:pPr>
    </w:p>
    <w:tbl>
      <w:tblPr>
        <w:tblStyle w:val="Grilledutableau"/>
        <w:tblW w:w="0" w:type="auto"/>
        <w:tblInd w:w="360" w:type="dxa"/>
        <w:tblLook w:val="04A0" w:firstRow="1" w:lastRow="0" w:firstColumn="1" w:lastColumn="0" w:noHBand="0" w:noVBand="1"/>
      </w:tblPr>
      <w:tblGrid>
        <w:gridCol w:w="4702"/>
        <w:gridCol w:w="4709"/>
      </w:tblGrid>
      <w:tr w:rsidR="008C06C9" w14:paraId="5FE70B68" w14:textId="77777777" w:rsidTr="008C06C9">
        <w:tc>
          <w:tcPr>
            <w:tcW w:w="4885" w:type="dxa"/>
          </w:tcPr>
          <w:p w14:paraId="65DC19DA" w14:textId="77777777" w:rsidR="008C06C9" w:rsidRPr="00BB5D12" w:rsidRDefault="008C06C9" w:rsidP="00155472">
            <w:pPr>
              <w:pStyle w:val="Listepuces"/>
              <w:numPr>
                <w:ilvl w:val="0"/>
                <w:numId w:val="0"/>
              </w:numPr>
              <w:rPr>
                <w:b/>
              </w:rPr>
            </w:pPr>
            <w:r w:rsidRPr="00BB5D12">
              <w:rPr>
                <w:b/>
              </w:rPr>
              <w:t>Chantier</w:t>
            </w:r>
          </w:p>
        </w:tc>
        <w:tc>
          <w:tcPr>
            <w:tcW w:w="4886" w:type="dxa"/>
          </w:tcPr>
          <w:p w14:paraId="47D8B6BB" w14:textId="77777777" w:rsidR="008C06C9" w:rsidRPr="00BB5D12" w:rsidRDefault="008C06C9" w:rsidP="00155472">
            <w:pPr>
              <w:pStyle w:val="Listepuces"/>
              <w:numPr>
                <w:ilvl w:val="0"/>
                <w:numId w:val="0"/>
              </w:numPr>
              <w:rPr>
                <w:b/>
              </w:rPr>
            </w:pPr>
            <w:r w:rsidRPr="00BB5D12">
              <w:rPr>
                <w:b/>
              </w:rPr>
              <w:t>Périmètre CGI</w:t>
            </w:r>
          </w:p>
        </w:tc>
      </w:tr>
      <w:tr w:rsidR="008C06C9" w14:paraId="7665E55E" w14:textId="77777777" w:rsidTr="008C06C9">
        <w:tc>
          <w:tcPr>
            <w:tcW w:w="4885" w:type="dxa"/>
          </w:tcPr>
          <w:p w14:paraId="3DAD8F11" w14:textId="77777777" w:rsidR="008C06C9" w:rsidRDefault="008C06C9" w:rsidP="00155472">
            <w:pPr>
              <w:pStyle w:val="Listepuces"/>
              <w:numPr>
                <w:ilvl w:val="0"/>
                <w:numId w:val="0"/>
              </w:numPr>
            </w:pPr>
            <w:r>
              <w:t>Paramétrage plateforme</w:t>
            </w:r>
          </w:p>
        </w:tc>
        <w:tc>
          <w:tcPr>
            <w:tcW w:w="4886" w:type="dxa"/>
          </w:tcPr>
          <w:p w14:paraId="4656436F" w14:textId="77777777" w:rsidR="008C06C9" w:rsidRDefault="008C06C9" w:rsidP="00155472">
            <w:pPr>
              <w:pStyle w:val="Listepuces"/>
              <w:numPr>
                <w:ilvl w:val="0"/>
                <w:numId w:val="0"/>
              </w:numPr>
            </w:pPr>
            <w:r>
              <w:t>Conception technico-fonctionnelle de l’intégration des contraintes SRE dans l’existant (Cf dossier AAB du 14/10 à 22h)</w:t>
            </w:r>
          </w:p>
        </w:tc>
      </w:tr>
      <w:tr w:rsidR="008C06C9" w14:paraId="58342C90" w14:textId="77777777" w:rsidTr="008C06C9">
        <w:tc>
          <w:tcPr>
            <w:tcW w:w="4885" w:type="dxa"/>
          </w:tcPr>
          <w:p w14:paraId="3E1D4481" w14:textId="77777777" w:rsidR="008C06C9" w:rsidRDefault="008C06C9" w:rsidP="00155472">
            <w:pPr>
              <w:pStyle w:val="Listepuces"/>
              <w:numPr>
                <w:ilvl w:val="0"/>
                <w:numId w:val="0"/>
              </w:numPr>
            </w:pPr>
            <w:r>
              <w:t>Paramétrage règles de paie</w:t>
            </w:r>
          </w:p>
        </w:tc>
        <w:tc>
          <w:tcPr>
            <w:tcW w:w="4886" w:type="dxa"/>
          </w:tcPr>
          <w:p w14:paraId="03D9DE5C" w14:textId="77777777" w:rsidR="008C06C9" w:rsidRDefault="008C06C9" w:rsidP="00155472">
            <w:pPr>
              <w:pStyle w:val="Listepuces"/>
              <w:numPr>
                <w:ilvl w:val="0"/>
                <w:numId w:val="0"/>
              </w:numPr>
            </w:pPr>
            <w:r>
              <w:t>SFD, Devs, qualité</w:t>
            </w:r>
          </w:p>
        </w:tc>
      </w:tr>
      <w:tr w:rsidR="008C06C9" w14:paraId="7F7C043F" w14:textId="77777777" w:rsidTr="008C06C9">
        <w:tc>
          <w:tcPr>
            <w:tcW w:w="4885" w:type="dxa"/>
          </w:tcPr>
          <w:p w14:paraId="649E728B" w14:textId="77777777" w:rsidR="008C06C9" w:rsidRDefault="008C06C9" w:rsidP="00155472">
            <w:pPr>
              <w:pStyle w:val="Listepuces"/>
              <w:numPr>
                <w:ilvl w:val="0"/>
                <w:numId w:val="0"/>
              </w:numPr>
            </w:pPr>
            <w:r>
              <w:t>Interface de liquidation</w:t>
            </w:r>
          </w:p>
        </w:tc>
        <w:tc>
          <w:tcPr>
            <w:tcW w:w="4886" w:type="dxa"/>
          </w:tcPr>
          <w:p w14:paraId="2D9D1D5B" w14:textId="77777777" w:rsidR="008C06C9" w:rsidRDefault="008C06C9" w:rsidP="00155472">
            <w:pPr>
              <w:pStyle w:val="Listepuces"/>
              <w:numPr>
                <w:ilvl w:val="0"/>
                <w:numId w:val="0"/>
              </w:numPr>
            </w:pPr>
            <w:r>
              <w:t xml:space="preserve">Modèle de donnée, expression du besoin </w:t>
            </w:r>
          </w:p>
        </w:tc>
      </w:tr>
      <w:tr w:rsidR="008C06C9" w14:paraId="143824A2" w14:textId="77777777" w:rsidTr="008C06C9">
        <w:tc>
          <w:tcPr>
            <w:tcW w:w="4885" w:type="dxa"/>
          </w:tcPr>
          <w:p w14:paraId="53BBDD12" w14:textId="77777777" w:rsidR="008C06C9" w:rsidRDefault="008C06C9" w:rsidP="00155472">
            <w:pPr>
              <w:pStyle w:val="Listepuces"/>
              <w:numPr>
                <w:ilvl w:val="0"/>
                <w:numId w:val="0"/>
              </w:numPr>
            </w:pPr>
            <w:r>
              <w:t>WS paie</w:t>
            </w:r>
          </w:p>
        </w:tc>
        <w:tc>
          <w:tcPr>
            <w:tcW w:w="4886" w:type="dxa"/>
          </w:tcPr>
          <w:p w14:paraId="691CE2DD" w14:textId="77777777" w:rsidR="008C06C9" w:rsidRDefault="008C06C9" w:rsidP="00155472">
            <w:pPr>
              <w:pStyle w:val="Listepuces"/>
              <w:numPr>
                <w:ilvl w:val="0"/>
                <w:numId w:val="0"/>
              </w:numPr>
            </w:pPr>
            <w:r>
              <w:t>Intégration et Recette de la réal de l’éditeur</w:t>
            </w:r>
          </w:p>
        </w:tc>
      </w:tr>
      <w:tr w:rsidR="008C06C9" w14:paraId="286FF84F" w14:textId="77777777" w:rsidTr="008C06C9">
        <w:tc>
          <w:tcPr>
            <w:tcW w:w="4885" w:type="dxa"/>
          </w:tcPr>
          <w:p w14:paraId="48E2275A" w14:textId="77777777" w:rsidR="008C06C9" w:rsidRDefault="008C06C9" w:rsidP="00155472">
            <w:pPr>
              <w:pStyle w:val="Listepuces"/>
              <w:numPr>
                <w:ilvl w:val="0"/>
                <w:numId w:val="0"/>
              </w:numPr>
            </w:pPr>
            <w:r>
              <w:t>Traitement post paie</w:t>
            </w:r>
          </w:p>
        </w:tc>
        <w:tc>
          <w:tcPr>
            <w:tcW w:w="4886" w:type="dxa"/>
          </w:tcPr>
          <w:p w14:paraId="270C92FF" w14:textId="77777777" w:rsidR="008C06C9" w:rsidRDefault="008C06C9" w:rsidP="00155472">
            <w:pPr>
              <w:pStyle w:val="Listepuces"/>
              <w:numPr>
                <w:ilvl w:val="0"/>
                <w:numId w:val="0"/>
              </w:numPr>
            </w:pPr>
            <w:r>
              <w:t>Intégration des nvls règles de paie/données (paramétrage)</w:t>
            </w:r>
          </w:p>
        </w:tc>
      </w:tr>
      <w:tr w:rsidR="008C06C9" w14:paraId="5FAC3385" w14:textId="77777777" w:rsidTr="008C06C9">
        <w:tc>
          <w:tcPr>
            <w:tcW w:w="4885" w:type="dxa"/>
          </w:tcPr>
          <w:p w14:paraId="6A95C6F6" w14:textId="77777777" w:rsidR="008C06C9" w:rsidRDefault="008C06C9" w:rsidP="00155472">
            <w:pPr>
              <w:pStyle w:val="Listepuces"/>
              <w:numPr>
                <w:ilvl w:val="0"/>
                <w:numId w:val="0"/>
              </w:numPr>
            </w:pPr>
            <w:r>
              <w:t>Interfaces sortantes</w:t>
            </w:r>
          </w:p>
        </w:tc>
        <w:tc>
          <w:tcPr>
            <w:tcW w:w="4886" w:type="dxa"/>
          </w:tcPr>
          <w:p w14:paraId="0EFECA86" w14:textId="77777777" w:rsidR="008C06C9" w:rsidRDefault="008C06C9" w:rsidP="00155472">
            <w:pPr>
              <w:pStyle w:val="Listepuces"/>
              <w:numPr>
                <w:ilvl w:val="0"/>
                <w:numId w:val="0"/>
              </w:numPr>
            </w:pPr>
            <w:r>
              <w:t>Consolidation des flux/nouvelles données</w:t>
            </w:r>
          </w:p>
        </w:tc>
      </w:tr>
      <w:tr w:rsidR="008C06C9" w14:paraId="70B477E0" w14:textId="77777777" w:rsidTr="008C06C9">
        <w:tc>
          <w:tcPr>
            <w:tcW w:w="4885" w:type="dxa"/>
          </w:tcPr>
          <w:p w14:paraId="6C416209" w14:textId="77777777" w:rsidR="008C06C9" w:rsidRDefault="008C06C9" w:rsidP="00155472">
            <w:pPr>
              <w:pStyle w:val="Listepuces"/>
              <w:numPr>
                <w:ilvl w:val="0"/>
                <w:numId w:val="0"/>
              </w:numPr>
            </w:pPr>
            <w:r>
              <w:t>Migration de données</w:t>
            </w:r>
          </w:p>
        </w:tc>
        <w:tc>
          <w:tcPr>
            <w:tcW w:w="4886" w:type="dxa"/>
          </w:tcPr>
          <w:p w14:paraId="235AE29D" w14:textId="77777777" w:rsidR="008C06C9" w:rsidRDefault="008C06C9" w:rsidP="00155472">
            <w:pPr>
              <w:pStyle w:val="Listepuces"/>
              <w:numPr>
                <w:ilvl w:val="0"/>
                <w:numId w:val="0"/>
              </w:numPr>
            </w:pPr>
            <w:r>
              <w:t>Modèle de données, Trans codification des données</w:t>
            </w:r>
          </w:p>
        </w:tc>
      </w:tr>
    </w:tbl>
    <w:p w14:paraId="5667BA38" w14:textId="77777777" w:rsidR="00CA6BB1" w:rsidRDefault="00CA6BB1" w:rsidP="00155472">
      <w:pPr>
        <w:pStyle w:val="Listepuces"/>
        <w:numPr>
          <w:ilvl w:val="0"/>
          <w:numId w:val="0"/>
        </w:numPr>
        <w:ind w:left="360" w:hanging="360"/>
      </w:pPr>
    </w:p>
    <w:p w14:paraId="645FDB45" w14:textId="77777777" w:rsidR="00CA6BB1" w:rsidRDefault="005470AA" w:rsidP="00155472">
      <w:pPr>
        <w:pStyle w:val="Listepuces"/>
        <w:numPr>
          <w:ilvl w:val="0"/>
          <w:numId w:val="0"/>
        </w:numPr>
        <w:ind w:left="360" w:hanging="360"/>
      </w:pPr>
      <w:r>
        <w:t>Chaque chantier devra faire l’objet d’une description courte (2/3 lignes)</w:t>
      </w:r>
    </w:p>
    <w:p w14:paraId="4C6BD99B" w14:textId="77777777" w:rsidR="005470AA" w:rsidRDefault="005470AA" w:rsidP="00155472">
      <w:pPr>
        <w:pStyle w:val="Listepuces"/>
        <w:numPr>
          <w:ilvl w:val="0"/>
          <w:numId w:val="0"/>
        </w:numPr>
        <w:ind w:left="360" w:hanging="360"/>
      </w:pPr>
    </w:p>
    <w:p w14:paraId="6087EC98" w14:textId="77777777" w:rsidR="005470AA" w:rsidRDefault="005470AA" w:rsidP="00155472">
      <w:pPr>
        <w:pStyle w:val="Listepuces"/>
        <w:numPr>
          <w:ilvl w:val="0"/>
          <w:numId w:val="0"/>
        </w:numPr>
        <w:ind w:left="360" w:hanging="360"/>
      </w:pPr>
      <w:r>
        <w:t xml:space="preserve">Chantier 1 et 2 détaillés précisément </w:t>
      </w:r>
    </w:p>
    <w:p w14:paraId="598C6287" w14:textId="77777777" w:rsidR="005470AA" w:rsidRDefault="005470AA" w:rsidP="00155472">
      <w:pPr>
        <w:pStyle w:val="Listepuces"/>
        <w:numPr>
          <w:ilvl w:val="0"/>
          <w:numId w:val="0"/>
        </w:numPr>
        <w:ind w:left="360" w:hanging="360"/>
      </w:pPr>
    </w:p>
    <w:p w14:paraId="79ACB0AD" w14:textId="77777777" w:rsidR="005470AA" w:rsidRDefault="005470AA" w:rsidP="00155472">
      <w:pPr>
        <w:pStyle w:val="Listepuces"/>
        <w:numPr>
          <w:ilvl w:val="0"/>
          <w:numId w:val="0"/>
        </w:numPr>
        <w:ind w:left="360" w:hanging="360"/>
      </w:pPr>
      <w:r>
        <w:t xml:space="preserve">Chantier 1 : </w:t>
      </w:r>
    </w:p>
    <w:p w14:paraId="7102E2AB" w14:textId="77777777" w:rsidR="005470AA" w:rsidRDefault="005470AA" w:rsidP="00C01219">
      <w:pPr>
        <w:pStyle w:val="Listepuces"/>
        <w:numPr>
          <w:ilvl w:val="0"/>
          <w:numId w:val="7"/>
        </w:numPr>
      </w:pPr>
      <w:r>
        <w:t>Expression du besoin/fonctionnement actuel de SRE</w:t>
      </w:r>
    </w:p>
    <w:p w14:paraId="16BEA3D9" w14:textId="77777777" w:rsidR="005470AA" w:rsidRDefault="005470AA" w:rsidP="00C01219">
      <w:pPr>
        <w:pStyle w:val="Listepuces"/>
        <w:numPr>
          <w:ilvl w:val="0"/>
          <w:numId w:val="7"/>
        </w:numPr>
      </w:pPr>
      <w:r>
        <w:t>Identification des contraintes par rapport à l’existant</w:t>
      </w:r>
    </w:p>
    <w:p w14:paraId="2AA07AB3" w14:textId="77777777" w:rsidR="005470AA" w:rsidRDefault="005470AA" w:rsidP="00C01219">
      <w:pPr>
        <w:pStyle w:val="Listepuces"/>
        <w:numPr>
          <w:ilvl w:val="0"/>
          <w:numId w:val="7"/>
        </w:numPr>
      </w:pPr>
      <w:r>
        <w:t xml:space="preserve">Construction de solutions à chaque contrainte sur la base d’ateliers </w:t>
      </w:r>
    </w:p>
    <w:p w14:paraId="698FE7B6" w14:textId="77777777" w:rsidR="005470AA" w:rsidRDefault="005470AA" w:rsidP="00C01219">
      <w:pPr>
        <w:pStyle w:val="Listepuces"/>
        <w:numPr>
          <w:ilvl w:val="0"/>
          <w:numId w:val="7"/>
        </w:numPr>
      </w:pPr>
      <w:r>
        <w:t>Emission d’un document contenant le détail des adaptations à réaliser pour répondre aux contraintes (dossier d’intégration technique SRE)</w:t>
      </w:r>
    </w:p>
    <w:p w14:paraId="50B92448" w14:textId="77777777" w:rsidR="005470AA" w:rsidRDefault="005470AA" w:rsidP="005470AA">
      <w:pPr>
        <w:pStyle w:val="Listepuces"/>
        <w:numPr>
          <w:ilvl w:val="0"/>
          <w:numId w:val="0"/>
        </w:numPr>
        <w:ind w:left="360" w:hanging="360"/>
      </w:pPr>
    </w:p>
    <w:p w14:paraId="69B1BEF6" w14:textId="77777777" w:rsidR="005470AA" w:rsidRDefault="005470AA" w:rsidP="005470AA">
      <w:pPr>
        <w:pStyle w:val="Listepuces"/>
        <w:numPr>
          <w:ilvl w:val="0"/>
          <w:numId w:val="0"/>
        </w:numPr>
        <w:ind w:left="360" w:hanging="360"/>
      </w:pPr>
      <w:r>
        <w:t>Chantier 2 </w:t>
      </w:r>
      <w:r w:rsidR="00120C32">
        <w:t xml:space="preserve">(cycle en V) </w:t>
      </w:r>
      <w:r>
        <w:t xml:space="preserve">: </w:t>
      </w:r>
    </w:p>
    <w:p w14:paraId="62F7D748" w14:textId="77777777" w:rsidR="005470AA" w:rsidRDefault="005470AA" w:rsidP="00C01219">
      <w:pPr>
        <w:pStyle w:val="Listepuces"/>
        <w:numPr>
          <w:ilvl w:val="0"/>
          <w:numId w:val="7"/>
        </w:numPr>
      </w:pPr>
      <w:r>
        <w:t>Rétrospec des règles SRE</w:t>
      </w:r>
    </w:p>
    <w:p w14:paraId="590ABEEB" w14:textId="77777777" w:rsidR="005470AA" w:rsidRDefault="005470AA" w:rsidP="00C01219">
      <w:pPr>
        <w:pStyle w:val="Listepuces"/>
        <w:numPr>
          <w:ilvl w:val="0"/>
          <w:numId w:val="7"/>
        </w:numPr>
      </w:pPr>
      <w:r>
        <w:t>Construction des SFD format OC1</w:t>
      </w:r>
    </w:p>
    <w:p w14:paraId="0C4B2E71" w14:textId="77777777" w:rsidR="005470AA" w:rsidRDefault="005470AA" w:rsidP="00C01219">
      <w:pPr>
        <w:pStyle w:val="Listepuces"/>
        <w:numPr>
          <w:ilvl w:val="0"/>
          <w:numId w:val="7"/>
        </w:numPr>
      </w:pPr>
      <w:r>
        <w:t>Validation des SFD par SRE et CDC</w:t>
      </w:r>
    </w:p>
    <w:p w14:paraId="3B415C33" w14:textId="77777777" w:rsidR="005470AA" w:rsidRDefault="005470AA" w:rsidP="00C01219">
      <w:pPr>
        <w:pStyle w:val="Listepuces"/>
        <w:numPr>
          <w:ilvl w:val="0"/>
          <w:numId w:val="7"/>
        </w:numPr>
      </w:pPr>
      <w:r>
        <w:t xml:space="preserve">DEVS </w:t>
      </w:r>
    </w:p>
    <w:p w14:paraId="557ADE60" w14:textId="77777777" w:rsidR="005470AA" w:rsidRDefault="00120C32" w:rsidP="00C01219">
      <w:pPr>
        <w:pStyle w:val="Listepuces"/>
        <w:numPr>
          <w:ilvl w:val="0"/>
          <w:numId w:val="7"/>
        </w:numPr>
      </w:pPr>
      <w:r>
        <w:t>Qualité</w:t>
      </w:r>
      <w:r w:rsidR="005470AA">
        <w:t xml:space="preserve"> (TU/TI)</w:t>
      </w:r>
    </w:p>
    <w:p w14:paraId="65B1FE83" w14:textId="77777777" w:rsidR="00120C32" w:rsidRDefault="00120C32" w:rsidP="00C01219">
      <w:pPr>
        <w:pStyle w:val="Listepuces"/>
        <w:numPr>
          <w:ilvl w:val="0"/>
          <w:numId w:val="7"/>
        </w:numPr>
      </w:pPr>
      <w:r>
        <w:t>Livraison</w:t>
      </w:r>
    </w:p>
    <w:p w14:paraId="787DC82B" w14:textId="77777777" w:rsidR="005470AA" w:rsidRDefault="00120C32" w:rsidP="00C01219">
      <w:pPr>
        <w:pStyle w:val="Listepuces"/>
        <w:numPr>
          <w:ilvl w:val="0"/>
          <w:numId w:val="7"/>
        </w:numPr>
      </w:pPr>
      <w:r>
        <w:t xml:space="preserve">Recette </w:t>
      </w:r>
      <w:r w:rsidR="005470AA">
        <w:t>MOA (métier/DSI)</w:t>
      </w:r>
    </w:p>
    <w:p w14:paraId="0C751EFF" w14:textId="77777777" w:rsidR="005470AA" w:rsidRDefault="00120C32" w:rsidP="00C01219">
      <w:pPr>
        <w:pStyle w:val="Listepuces"/>
        <w:numPr>
          <w:ilvl w:val="0"/>
          <w:numId w:val="7"/>
        </w:numPr>
      </w:pPr>
      <w:r>
        <w:t>Volumétrie réelle</w:t>
      </w:r>
    </w:p>
    <w:p w14:paraId="0432DC68" w14:textId="77777777" w:rsidR="00120C32" w:rsidRDefault="00120C32" w:rsidP="00C01219">
      <w:pPr>
        <w:pStyle w:val="Listepuces"/>
        <w:numPr>
          <w:ilvl w:val="0"/>
          <w:numId w:val="7"/>
        </w:numPr>
      </w:pPr>
      <w:r>
        <w:t>MEP</w:t>
      </w:r>
    </w:p>
    <w:p w14:paraId="2E3E2500" w14:textId="77777777" w:rsidR="005470AA" w:rsidRPr="008B7D06" w:rsidRDefault="005470AA" w:rsidP="005470AA">
      <w:pPr>
        <w:pStyle w:val="Listepuces"/>
        <w:numPr>
          <w:ilvl w:val="0"/>
          <w:numId w:val="0"/>
        </w:numPr>
        <w:ind w:left="360" w:hanging="360"/>
      </w:pPr>
    </w:p>
    <w:p w14:paraId="211E32B7" w14:textId="77777777" w:rsidR="00EE11B2" w:rsidRDefault="007064F7" w:rsidP="00EE0D0A">
      <w:pPr>
        <w:pStyle w:val="Corpsdetexte"/>
      </w:pPr>
      <w:r>
        <w:lastRenderedPageBreak/>
        <w:t>Le Projet SRE est le nouveau projet d</w:t>
      </w:r>
      <w:r w:rsidR="00EE11B2">
        <w:t xml:space="preserve">’envergure confié par la CDR à l’équipe de CGI </w:t>
      </w:r>
      <w:r>
        <w:t>TMA Meta4, il consiste en l’intégration dans OCAPI (le nom du projet intégrant le moteur de calcul PeopleNet au sein du SI de la CDR) du multi-fond</w:t>
      </w:r>
      <w:r w:rsidR="00EE11B2">
        <w:t>s</w:t>
      </w:r>
      <w:r>
        <w:t xml:space="preserve"> SRE.</w:t>
      </w:r>
    </w:p>
    <w:p w14:paraId="1E8C556C" w14:textId="77777777" w:rsidR="007064F7" w:rsidRDefault="007064F7" w:rsidP="00EE0D0A">
      <w:pPr>
        <w:pStyle w:val="Corpsdetexte"/>
      </w:pPr>
      <w:r>
        <w:t>Ce projet a démarré en Juin et à l’heure où j’écris ces lignes, en est à la phase de conception : l’équipe est en cours de rédaction les Spécifications Fonctionnelles Détaillées à partir du document de Retro Spécification fournis par la MOA du pro</w:t>
      </w:r>
      <w:r w:rsidR="00EE11B2">
        <w:t>jet SRE, en effet, auparavant l’entité responsable du calcul et du versement du</w:t>
      </w:r>
      <w:r>
        <w:t xml:space="preserve"> multi-fond</w:t>
      </w:r>
      <w:r w:rsidR="00EE11B2">
        <w:t>s</w:t>
      </w:r>
      <w:r>
        <w:t xml:space="preserve"> SRE calculais ses pensions grâce à u</w:t>
      </w:r>
      <w:r w:rsidR="00AC6840">
        <w:t>n autre moteur de calcul : PEZ.</w:t>
      </w:r>
    </w:p>
    <w:p w14:paraId="08B5D9E5" w14:textId="77777777" w:rsidR="007064F7" w:rsidRDefault="007064F7" w:rsidP="00EE0D0A">
      <w:pPr>
        <w:pStyle w:val="Corpsdetexte"/>
      </w:pPr>
      <w:r>
        <w:t>L’intégration dans OCAPI demande donc un recensement de toutes les spécificit</w:t>
      </w:r>
      <w:r w:rsidR="00B968ED">
        <w:t>és de ce fond afin de répertorier</w:t>
      </w:r>
      <w:r>
        <w:t xml:space="preserve"> quels seront les développements à faire et quelles rubriques pourront être réutilisées au sein d’OCAPI.</w:t>
      </w:r>
    </w:p>
    <w:p w14:paraId="4374C882" w14:textId="77777777" w:rsidR="00EE11B2" w:rsidRDefault="00B968ED" w:rsidP="008C2425">
      <w:pPr>
        <w:pStyle w:val="Titre3"/>
      </w:pPr>
      <w:bookmarkStart w:id="307" w:name="_Toc55141198"/>
      <w:r>
        <w:t>Organisation</w:t>
      </w:r>
      <w:bookmarkEnd w:id="307"/>
    </w:p>
    <w:p w14:paraId="723D0468" w14:textId="77777777" w:rsidR="00B968ED" w:rsidRDefault="00B968ED" w:rsidP="00B968ED">
      <w:pPr>
        <w:pStyle w:val="Corpsdetexte"/>
      </w:pPr>
    </w:p>
    <w:p w14:paraId="29DEFA2D" w14:textId="77777777" w:rsidR="00B968ED" w:rsidRDefault="00B968ED" w:rsidP="00B968ED">
      <w:pPr>
        <w:pStyle w:val="Corpsdetexte"/>
      </w:pPr>
      <w:r>
        <w:t xml:space="preserve">Le projet SRE comporte plusieurs chantiers chacun définit par un périmètre fonctionnel. Il met en relation plusieurs acteurs : la MOA CDR, la MOA SRE et nous, l’équipe CGI. </w:t>
      </w:r>
    </w:p>
    <w:p w14:paraId="6A305581" w14:textId="77777777" w:rsidR="00B968ED" w:rsidRDefault="00B968ED" w:rsidP="00B968ED">
      <w:pPr>
        <w:pStyle w:val="Corpsdetexte"/>
      </w:pPr>
      <w:r>
        <w:t>Comme indiqué précédemment, la MOA SRE nous a fournis l’équivalent d’une spécification fonctionnelle générale, la retro spécification du moteur de calcul des pensions du fond de pension SRE</w:t>
      </w:r>
      <w:r w:rsidR="00155472">
        <w:t> : le logiciel PEZ</w:t>
      </w:r>
      <w:r>
        <w:t>.</w:t>
      </w:r>
    </w:p>
    <w:p w14:paraId="5B4D28CD" w14:textId="77777777" w:rsidR="00B968ED" w:rsidRDefault="00B968ED" w:rsidP="00B968ED">
      <w:pPr>
        <w:pStyle w:val="Corpsdetexte"/>
      </w:pPr>
      <w:r>
        <w:t xml:space="preserve">La MOA CDR sont nos interlocuteurs privilégiés pour l’initialisation des chantiers, ce sont d’abord avec eux que nous validerons les spécifications fonctionnelles détaillées que </w:t>
      </w:r>
      <w:r w:rsidR="00E27485">
        <w:t>nous aurons dégagé</w:t>
      </w:r>
      <w:r>
        <w:t xml:space="preserve"> de la retro spécification. </w:t>
      </w:r>
    </w:p>
    <w:p w14:paraId="3A2332BD" w14:textId="77777777" w:rsidR="003B7455" w:rsidRPr="00B968ED" w:rsidRDefault="003B7455" w:rsidP="00B968ED">
      <w:pPr>
        <w:pStyle w:val="Corpsdetexte"/>
      </w:pPr>
    </w:p>
    <w:p w14:paraId="735E5692" w14:textId="77777777" w:rsidR="001466C4" w:rsidRDefault="00636D0C" w:rsidP="008C2425">
      <w:pPr>
        <w:pStyle w:val="Titre3"/>
      </w:pPr>
      <w:bookmarkStart w:id="308" w:name="_Ref52642010"/>
      <w:bookmarkStart w:id="309" w:name="_Toc55141199"/>
      <w:r>
        <w:t xml:space="preserve">Rédaction </w:t>
      </w:r>
      <w:r w:rsidRPr="00B968ED">
        <w:t>de</w:t>
      </w:r>
      <w:r>
        <w:t xml:space="preserve"> sfd</w:t>
      </w:r>
      <w:bookmarkEnd w:id="308"/>
      <w:bookmarkEnd w:id="309"/>
    </w:p>
    <w:p w14:paraId="052C1E0C" w14:textId="77777777" w:rsidR="00636D0C" w:rsidRDefault="00636D0C" w:rsidP="008C2425">
      <w:pPr>
        <w:pStyle w:val="Titre3"/>
      </w:pPr>
      <w:bookmarkStart w:id="310" w:name="_Toc55141200"/>
      <w:r>
        <w:t>Développement des composants</w:t>
      </w:r>
      <w:bookmarkEnd w:id="310"/>
    </w:p>
    <w:p w14:paraId="08896158" w14:textId="77777777" w:rsidR="00636D0C" w:rsidRDefault="00636D0C" w:rsidP="008C2425">
      <w:pPr>
        <w:pStyle w:val="Titre3"/>
      </w:pPr>
      <w:bookmarkStart w:id="311" w:name="_Toc55141201"/>
      <w:r>
        <w:t>Réalisation de tests unitaires</w:t>
      </w:r>
      <w:bookmarkEnd w:id="311"/>
    </w:p>
    <w:p w14:paraId="19681C2D" w14:textId="77777777" w:rsidR="00636D0C" w:rsidRPr="00636D0C" w:rsidRDefault="00636D0C" w:rsidP="00636D0C">
      <w:pPr>
        <w:pStyle w:val="Corpsdetexte"/>
      </w:pPr>
    </w:p>
    <w:p w14:paraId="4A0DAE75" w14:textId="77777777" w:rsidR="001466C4" w:rsidRDefault="001466C4" w:rsidP="001466C4">
      <w:pPr>
        <w:pStyle w:val="Corpsdetexte"/>
      </w:pPr>
    </w:p>
    <w:p w14:paraId="09EA9C9E" w14:textId="77777777" w:rsidR="00720975" w:rsidRPr="00720975" w:rsidRDefault="00720975" w:rsidP="00720975">
      <w:pPr>
        <w:pStyle w:val="Corpsdetexte"/>
      </w:pPr>
    </w:p>
    <w:p w14:paraId="08871246" w14:textId="77777777" w:rsidR="00EE0D0A" w:rsidRDefault="00EE0D0A">
      <w:pPr>
        <w:rPr>
          <w:rFonts w:asciiTheme="majorHAnsi" w:hAnsiTheme="majorHAnsi"/>
          <w:b/>
          <w:bCs/>
          <w:color w:val="363534" w:themeColor="text1"/>
          <w:sz w:val="36"/>
          <w:szCs w:val="28"/>
        </w:rPr>
      </w:pPr>
      <w:r>
        <w:br w:type="page"/>
      </w:r>
    </w:p>
    <w:p w14:paraId="40D4B5BC" w14:textId="77777777" w:rsidR="00C74B42" w:rsidRPr="00C74B42" w:rsidRDefault="00331C22" w:rsidP="00FB44B0">
      <w:pPr>
        <w:pStyle w:val="Titre1"/>
      </w:pPr>
      <w:bookmarkStart w:id="312" w:name="_Toc55141202"/>
      <w:r>
        <w:lastRenderedPageBreak/>
        <w:t>Projet</w:t>
      </w:r>
      <w:r w:rsidR="00B76F46">
        <w:t>s</w:t>
      </w:r>
      <w:r>
        <w:t xml:space="preserve"> Personnel</w:t>
      </w:r>
      <w:r w:rsidR="00B76F46">
        <w:t>s</w:t>
      </w:r>
      <w:bookmarkEnd w:id="312"/>
    </w:p>
    <w:p w14:paraId="3B4CD0E1" w14:textId="77777777" w:rsidR="003D7858" w:rsidRDefault="003D7858" w:rsidP="00CF268C">
      <w:pPr>
        <w:pStyle w:val="Titre2"/>
      </w:pPr>
      <w:bookmarkStart w:id="313" w:name="_Toc55141203"/>
      <w:r>
        <w:t>Animoz</w:t>
      </w:r>
      <w:bookmarkEnd w:id="313"/>
    </w:p>
    <w:p w14:paraId="0CF60A94" w14:textId="77777777" w:rsidR="00872556" w:rsidRDefault="00872556" w:rsidP="009D77A5">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872556" w14:paraId="09AF553F" w14:textId="77777777" w:rsidTr="00BA0E30">
        <w:tc>
          <w:tcPr>
            <w:tcW w:w="4885" w:type="dxa"/>
          </w:tcPr>
          <w:p w14:paraId="56008424" w14:textId="77777777" w:rsidR="00872556" w:rsidRDefault="00872556" w:rsidP="00BA0E30">
            <w:pPr>
              <w:pStyle w:val="Corpsdetexte"/>
            </w:pPr>
            <w:r w:rsidRPr="007B4588">
              <w:t>Concevoir des programmes avec une orientation objets.</w:t>
            </w:r>
          </w:p>
        </w:tc>
        <w:tc>
          <w:tcPr>
            <w:tcW w:w="4886" w:type="dxa"/>
          </w:tcPr>
          <w:p w14:paraId="6CDA31A4" w14:textId="77777777" w:rsidR="00872556" w:rsidRDefault="00872556" w:rsidP="00BA0E30">
            <w:pPr>
              <w:pStyle w:val="Corpsdetexte"/>
            </w:pPr>
            <w:r w:rsidRPr="00872556">
              <w:t>Programmer des scripts systèmes.</w:t>
            </w:r>
          </w:p>
        </w:tc>
      </w:tr>
      <w:tr w:rsidR="00872556" w14:paraId="216C8A2C" w14:textId="77777777" w:rsidTr="00BA0E30">
        <w:tc>
          <w:tcPr>
            <w:tcW w:w="4885" w:type="dxa"/>
          </w:tcPr>
          <w:p w14:paraId="2665FE52" w14:textId="77777777" w:rsidR="00872556" w:rsidRDefault="00872556" w:rsidP="00BA0E30">
            <w:pPr>
              <w:pStyle w:val="Corpsdetexte"/>
            </w:pPr>
            <w:r>
              <w:t>Anticiper les évolutions.</w:t>
            </w:r>
          </w:p>
        </w:tc>
        <w:tc>
          <w:tcPr>
            <w:tcW w:w="4886" w:type="dxa"/>
          </w:tcPr>
          <w:p w14:paraId="31DA5E9D" w14:textId="77777777" w:rsidR="00872556" w:rsidRDefault="00872556" w:rsidP="00BA0E30">
            <w:pPr>
              <w:pStyle w:val="Corpsdetexte"/>
            </w:pPr>
          </w:p>
        </w:tc>
      </w:tr>
      <w:tr w:rsidR="00872556" w14:paraId="0268A6E7" w14:textId="77777777" w:rsidTr="00BA0E30">
        <w:tc>
          <w:tcPr>
            <w:tcW w:w="4885" w:type="dxa"/>
          </w:tcPr>
          <w:p w14:paraId="5BFD8B5B" w14:textId="77777777" w:rsidR="00872556" w:rsidRDefault="00872556" w:rsidP="00BA0E30">
            <w:pPr>
              <w:pStyle w:val="Corpsdetexte"/>
            </w:pPr>
            <w:r w:rsidRPr="007B4588">
              <w:t>Formaliser, identifier les résultats attendus.</w:t>
            </w:r>
          </w:p>
        </w:tc>
        <w:tc>
          <w:tcPr>
            <w:tcW w:w="4886" w:type="dxa"/>
          </w:tcPr>
          <w:p w14:paraId="28D805F1" w14:textId="77777777" w:rsidR="00872556" w:rsidRDefault="00872556" w:rsidP="00BA0E30">
            <w:pPr>
              <w:pStyle w:val="Corpsdetexte"/>
            </w:pPr>
          </w:p>
        </w:tc>
      </w:tr>
      <w:tr w:rsidR="00872556" w14:paraId="56F351E9" w14:textId="77777777" w:rsidTr="00BA0E30">
        <w:tc>
          <w:tcPr>
            <w:tcW w:w="4885" w:type="dxa"/>
          </w:tcPr>
          <w:p w14:paraId="03D78FD0" w14:textId="77777777" w:rsidR="00872556" w:rsidRDefault="00872556" w:rsidP="00BA0E30">
            <w:pPr>
              <w:pStyle w:val="Corpsdetexte"/>
            </w:pPr>
            <w:r w:rsidRPr="007B53CC">
              <w:t>Garantir un accès sécurisé aux données.</w:t>
            </w:r>
          </w:p>
        </w:tc>
        <w:tc>
          <w:tcPr>
            <w:tcW w:w="4886" w:type="dxa"/>
          </w:tcPr>
          <w:p w14:paraId="7FB4D243" w14:textId="77777777" w:rsidR="00872556" w:rsidRDefault="00872556" w:rsidP="00BA0E30">
            <w:pPr>
              <w:pStyle w:val="Corpsdetexte"/>
            </w:pPr>
          </w:p>
        </w:tc>
      </w:tr>
    </w:tbl>
    <w:p w14:paraId="4F9A32D5" w14:textId="77777777" w:rsidR="00872556" w:rsidRDefault="00872556" w:rsidP="003D7858">
      <w:pPr>
        <w:pStyle w:val="Corpsdetexte"/>
      </w:pPr>
    </w:p>
    <w:p w14:paraId="699CF163" w14:textId="77777777" w:rsidR="003D7858" w:rsidRDefault="003D7858" w:rsidP="003D7858">
      <w:pPr>
        <w:pStyle w:val="Corpsdetexte"/>
      </w:pPr>
      <w:r>
        <w:t xml:space="preserve">Il s’agit d’un projet dont la conception et les spécifications fonctionnelles et techniques nous ont été données. Afin de créer une application Web de gestion d’un parc animalier </w:t>
      </w:r>
      <w:r w:rsidR="0050412B">
        <w:t>simpliste mais possédant quelques règles fonctionnelles à implémenter.</w:t>
      </w:r>
      <w:r w:rsidR="002A62B6">
        <w:t xml:space="preserve"> </w:t>
      </w:r>
    </w:p>
    <w:p w14:paraId="44E56544" w14:textId="77777777" w:rsidR="004B7607" w:rsidRDefault="004B7607" w:rsidP="008C2425">
      <w:pPr>
        <w:pStyle w:val="Titre3"/>
        <w:numPr>
          <w:ilvl w:val="0"/>
          <w:numId w:val="23"/>
        </w:numPr>
      </w:pPr>
      <w:bookmarkStart w:id="314" w:name="_Toc55141204"/>
      <w:r>
        <w:t>Outils utilisés :</w:t>
      </w:r>
      <w:bookmarkEnd w:id="314"/>
    </w:p>
    <w:p w14:paraId="2F6AB6AC" w14:textId="77777777" w:rsidR="00C05DA5" w:rsidRPr="00C05DA5" w:rsidRDefault="00C05DA5" w:rsidP="00C05DA5">
      <w:pPr>
        <w:pStyle w:val="Corpsdetexte"/>
      </w:pPr>
      <w:r>
        <w:t>Il est développé avec Java Spring MVC, les tests unitaires sont réalisés avec l’aide de Junit et la génération des art</w:t>
      </w:r>
      <w:r w:rsidR="006A1CD7">
        <w:t>éfacts du projet est automatisée</w:t>
      </w:r>
      <w:r>
        <w:t xml:space="preserve"> par Maven. </w:t>
      </w:r>
    </w:p>
    <w:p w14:paraId="2BEEBD93" w14:textId="77777777" w:rsidR="003D7858" w:rsidRDefault="003D7858" w:rsidP="003D7858">
      <w:pPr>
        <w:pStyle w:val="Corpsdetexte"/>
      </w:pPr>
      <w:r>
        <w:t>J’ai voulus sur ce projet</w:t>
      </w:r>
      <w:r w:rsidR="00C05DA5">
        <w:t>,</w:t>
      </w:r>
      <w:r>
        <w:t xml:space="preserve"> creusé un peu du côté de l’intégration et le déploiement continues en voulant déployer mon application sur un container Docker que j’ai paramétré afin de fournir</w:t>
      </w:r>
      <w:r w:rsidR="004B7607">
        <w:t xml:space="preserve"> un environnement de déploiement et </w:t>
      </w:r>
      <w:r>
        <w:t>de tests pour l’application.</w:t>
      </w:r>
    </w:p>
    <w:p w14:paraId="00EB891F" w14:textId="77777777" w:rsidR="004B7607" w:rsidRDefault="004B7607" w:rsidP="003D7858">
      <w:pPr>
        <w:pStyle w:val="Corpsdetexte"/>
      </w:pPr>
      <w:r>
        <w:t xml:space="preserve">Docker est un logiciel très puissant permettant de générer des infrastructures virtuelles à partir de code écrit </w:t>
      </w:r>
      <w:r w:rsidR="006A1CD7">
        <w:t>dans un DockerFile</w:t>
      </w:r>
      <w:r>
        <w:t xml:space="preserve">. </w:t>
      </w:r>
    </w:p>
    <w:p w14:paraId="66F82022" w14:textId="77777777" w:rsidR="004B7607" w:rsidRDefault="004B7607" w:rsidP="003D7858">
      <w:pPr>
        <w:pStyle w:val="Corpsdetexte"/>
      </w:pPr>
      <w:r>
        <w:t xml:space="preserve">En complément, et toujours dans une optique d’intégration/déploiement continue, j’ai hébergé le container et le code de l’application sur </w:t>
      </w:r>
      <w:r w:rsidR="00184947">
        <w:t xml:space="preserve">mon </w:t>
      </w:r>
      <w:r>
        <w:t>GitLab, un hébergeur de répositories permettant</w:t>
      </w:r>
      <w:r w:rsidR="00C05DA5">
        <w:t>,</w:t>
      </w:r>
      <w:r>
        <w:t xml:space="preserve"> entre autre</w:t>
      </w:r>
      <w:r w:rsidR="00C05DA5">
        <w:t>,</w:t>
      </w:r>
      <w:r>
        <w:t xml:space="preserve"> de générer un fichier .</w:t>
      </w:r>
      <w:r w:rsidRPr="004B7607">
        <w:rPr>
          <w:rStyle w:val="Emphaseple"/>
        </w:rPr>
        <w:t>gitlab-ci.yml</w:t>
      </w:r>
      <w:r>
        <w:t xml:space="preserve"> qui contiendra le script des différentes étapes par lesquelles passera </w:t>
      </w:r>
      <w:r w:rsidR="00C05DA5">
        <w:t>l’artefact lors de son déploiement</w:t>
      </w:r>
      <w:r w:rsidR="006A1CD7">
        <w:t xml:space="preserve"> automatisé</w:t>
      </w:r>
      <w:r>
        <w:t>.</w:t>
      </w:r>
    </w:p>
    <w:p w14:paraId="57F5A932" w14:textId="77777777" w:rsidR="004B7607" w:rsidRDefault="004B7607" w:rsidP="003D7858">
      <w:pPr>
        <w:pStyle w:val="Corpsdetexte"/>
      </w:pPr>
    </w:p>
    <w:p w14:paraId="0668B73D" w14:textId="77777777" w:rsidR="003D7858" w:rsidRDefault="003D7858" w:rsidP="002A62B6">
      <w:pPr>
        <w:pStyle w:val="Corpsdetexte"/>
      </w:pPr>
      <w:r>
        <w:t xml:space="preserve">Je vais surtout m’attarder ici </w:t>
      </w:r>
      <w:r w:rsidR="00B76F46">
        <w:t>sur les</w:t>
      </w:r>
      <w:r>
        <w:t xml:space="preserve"> scripts réalisés pour mettre en </w:t>
      </w:r>
      <w:r w:rsidR="004B7607">
        <w:t>place l’environnement virtuel</w:t>
      </w:r>
      <w:r w:rsidR="006A1CD7">
        <w:t> : le</w:t>
      </w:r>
      <w:r w:rsidR="004B7607">
        <w:t xml:space="preserve"> </w:t>
      </w:r>
      <w:r w:rsidR="004B7607" w:rsidRPr="004B7607">
        <w:rPr>
          <w:rStyle w:val="Emphaseple"/>
        </w:rPr>
        <w:t>DockerFile</w:t>
      </w:r>
      <w:r w:rsidR="006A1CD7">
        <w:t>, le</w:t>
      </w:r>
      <w:r w:rsidR="004B7607">
        <w:t xml:space="preserve"> </w:t>
      </w:r>
      <w:r w:rsidR="004B7607" w:rsidRPr="004B7607">
        <w:rPr>
          <w:rStyle w:val="Emphaseple"/>
        </w:rPr>
        <w:t>docker-compose.yml</w:t>
      </w:r>
      <w:r w:rsidR="004B7607">
        <w:t xml:space="preserve"> </w:t>
      </w:r>
      <w:r w:rsidR="002A62B6">
        <w:t>et le contenu</w:t>
      </w:r>
      <w:r w:rsidR="004B7607">
        <w:t xml:space="preserve"> </w:t>
      </w:r>
      <w:r w:rsidR="002A62B6">
        <w:t>d</w:t>
      </w:r>
      <w:r w:rsidR="004B7607">
        <w:t xml:space="preserve">e </w:t>
      </w:r>
      <w:r w:rsidR="004B7607">
        <w:rPr>
          <w:rStyle w:val="Emphaseple"/>
        </w:rPr>
        <w:t xml:space="preserve">.gitlab-ci.yml </w:t>
      </w:r>
      <w:r w:rsidR="002A62B6" w:rsidRPr="002A62B6">
        <w:t>per</w:t>
      </w:r>
      <w:r w:rsidR="002A62B6">
        <w:t>mettant le lancemen</w:t>
      </w:r>
      <w:r w:rsidR="00184947">
        <w:t xml:space="preserve">t automatique de tests d’intégration </w:t>
      </w:r>
      <w:r w:rsidR="00C05DA5">
        <w:t xml:space="preserve">et de déploiement </w:t>
      </w:r>
      <w:r w:rsidR="002A62B6">
        <w:t xml:space="preserve">à chaque </w:t>
      </w:r>
      <w:r w:rsidR="002314C1">
        <w:t>commit/push</w:t>
      </w:r>
      <w:r w:rsidR="002A62B6">
        <w:t xml:space="preserve"> sur la branch Master du projet.</w:t>
      </w:r>
    </w:p>
    <w:p w14:paraId="7A4A4AFD" w14:textId="77777777" w:rsidR="00C05DA5" w:rsidRPr="002A62B6" w:rsidRDefault="00C05DA5" w:rsidP="002A62B6">
      <w:pPr>
        <w:pStyle w:val="Corpsdetexte"/>
      </w:pPr>
    </w:p>
    <w:p w14:paraId="0F2BD615" w14:textId="77777777" w:rsidR="00331C22" w:rsidRDefault="00331C22" w:rsidP="00CF268C">
      <w:pPr>
        <w:pStyle w:val="Titre2"/>
      </w:pPr>
      <w:bookmarkStart w:id="315" w:name="_Toc55141205"/>
      <w:r>
        <w:t>Randoudev3</w:t>
      </w:r>
      <w:bookmarkEnd w:id="315"/>
      <w:r>
        <w:t> </w:t>
      </w:r>
    </w:p>
    <w:p w14:paraId="1FC09502" w14:textId="77777777" w:rsidR="00CA773D" w:rsidRDefault="00CA773D" w:rsidP="009D77A5">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CA773D" w14:paraId="5DE58173" w14:textId="77777777" w:rsidTr="00CA773D">
        <w:tc>
          <w:tcPr>
            <w:tcW w:w="4885" w:type="dxa"/>
          </w:tcPr>
          <w:p w14:paraId="3A213C1A" w14:textId="77777777" w:rsidR="00CA773D" w:rsidRDefault="007B4588" w:rsidP="00CA773D">
            <w:pPr>
              <w:pStyle w:val="Corpsdetexte"/>
            </w:pPr>
            <w:r w:rsidRPr="007B4588">
              <w:t>Concevoir des programmes avec une orientation objets.</w:t>
            </w:r>
          </w:p>
        </w:tc>
        <w:tc>
          <w:tcPr>
            <w:tcW w:w="4886" w:type="dxa"/>
          </w:tcPr>
          <w:p w14:paraId="280B8B23" w14:textId="77777777" w:rsidR="00CA773D" w:rsidRDefault="007B4588" w:rsidP="00CA773D">
            <w:pPr>
              <w:pStyle w:val="Corpsdetexte"/>
            </w:pPr>
            <w:r w:rsidRPr="00ED6BAD">
              <w:t>Une méthode AGILE est utilisée.</w:t>
            </w:r>
          </w:p>
        </w:tc>
      </w:tr>
      <w:tr w:rsidR="00CA773D" w14:paraId="4F29B58F" w14:textId="77777777" w:rsidTr="00CA773D">
        <w:tc>
          <w:tcPr>
            <w:tcW w:w="4885" w:type="dxa"/>
          </w:tcPr>
          <w:p w14:paraId="48A3FA69" w14:textId="77777777" w:rsidR="00CA773D" w:rsidRDefault="007B4588" w:rsidP="00CA773D">
            <w:pPr>
              <w:pStyle w:val="Corpsdetexte"/>
            </w:pPr>
            <w:r>
              <w:lastRenderedPageBreak/>
              <w:t>Anticiper les évolutions.</w:t>
            </w:r>
          </w:p>
        </w:tc>
        <w:tc>
          <w:tcPr>
            <w:tcW w:w="4886" w:type="dxa"/>
          </w:tcPr>
          <w:p w14:paraId="55CA5B9F" w14:textId="77777777" w:rsidR="00CA773D" w:rsidRDefault="007B4588" w:rsidP="00CA773D">
            <w:pPr>
              <w:pStyle w:val="Corpsdetexte"/>
            </w:pPr>
            <w:r w:rsidRPr="00E874D9">
              <w:t>Réaliser des échanges de données informatisés (EDI).</w:t>
            </w:r>
          </w:p>
        </w:tc>
      </w:tr>
      <w:tr w:rsidR="00CA773D" w14:paraId="723EC78C" w14:textId="77777777" w:rsidTr="00CA773D">
        <w:tc>
          <w:tcPr>
            <w:tcW w:w="4885" w:type="dxa"/>
          </w:tcPr>
          <w:p w14:paraId="0E26FDC7" w14:textId="77777777" w:rsidR="00CA773D" w:rsidRDefault="007B4588" w:rsidP="00CA773D">
            <w:pPr>
              <w:pStyle w:val="Corpsdetexte"/>
            </w:pPr>
            <w:r w:rsidRPr="007B4588">
              <w:t>Formaliser, identifier les résultats attendus.</w:t>
            </w:r>
          </w:p>
        </w:tc>
        <w:tc>
          <w:tcPr>
            <w:tcW w:w="4886" w:type="dxa"/>
          </w:tcPr>
          <w:p w14:paraId="08E27212" w14:textId="77777777" w:rsidR="00CA773D" w:rsidRDefault="00CA773D" w:rsidP="00CA773D">
            <w:pPr>
              <w:pStyle w:val="Corpsdetexte"/>
            </w:pPr>
          </w:p>
        </w:tc>
      </w:tr>
      <w:tr w:rsidR="00CA773D" w14:paraId="5289E4B6" w14:textId="77777777" w:rsidTr="00CA773D">
        <w:tc>
          <w:tcPr>
            <w:tcW w:w="4885" w:type="dxa"/>
          </w:tcPr>
          <w:p w14:paraId="6D7A29BD" w14:textId="77777777" w:rsidR="00CA773D" w:rsidRDefault="007B4588" w:rsidP="00CA773D">
            <w:pPr>
              <w:pStyle w:val="Corpsdetexte"/>
            </w:pPr>
            <w:r w:rsidRPr="007B53CC">
              <w:t>Garantir un accès sécurisé aux données.</w:t>
            </w:r>
          </w:p>
        </w:tc>
        <w:tc>
          <w:tcPr>
            <w:tcW w:w="4886" w:type="dxa"/>
          </w:tcPr>
          <w:p w14:paraId="02A01673" w14:textId="77777777" w:rsidR="00CA773D" w:rsidRDefault="00CA773D" w:rsidP="00CA773D">
            <w:pPr>
              <w:pStyle w:val="Corpsdetexte"/>
            </w:pPr>
          </w:p>
        </w:tc>
      </w:tr>
    </w:tbl>
    <w:p w14:paraId="0F17F709" w14:textId="77777777" w:rsidR="00CA773D" w:rsidRPr="00CA773D" w:rsidRDefault="00CA773D" w:rsidP="00CA773D">
      <w:pPr>
        <w:pStyle w:val="Corpsdetexte"/>
      </w:pPr>
    </w:p>
    <w:p w14:paraId="256CC161" w14:textId="77777777" w:rsidR="00331C22" w:rsidRDefault="00331C22" w:rsidP="002314C1">
      <w:pPr>
        <w:pStyle w:val="Corpsdetexte"/>
      </w:pPr>
      <w:r>
        <w:t xml:space="preserve">Dans le cadre de la semaine de développement d’un projet en équipe en distanciel au sein de la formation UDEV, j’ai développé </w:t>
      </w:r>
      <w:r w:rsidR="00722C38">
        <w:t xml:space="preserve">avec un camarade de promotion, Alpha Patrick Olivier, </w:t>
      </w:r>
      <w:r>
        <w:t xml:space="preserve">une application web </w:t>
      </w:r>
      <w:r w:rsidR="00C05DA5">
        <w:t>multicouches</w:t>
      </w:r>
      <w:r>
        <w:t xml:space="preserve"> de gestion d’itinéraires de randonnée et de consultation d’étapes par le biais de QRCodes.</w:t>
      </w:r>
    </w:p>
    <w:p w14:paraId="5843670D" w14:textId="77777777" w:rsidR="00331C22" w:rsidRDefault="00331C22" w:rsidP="002314C1">
      <w:pPr>
        <w:pStyle w:val="Corpsdetexte"/>
      </w:pPr>
      <w:r>
        <w:t xml:space="preserve">Cette semaine de projet étant en autonomie, le choix des technologies et des outils était libre. Le délai étant fixé, la méthode de gestion de projet </w:t>
      </w:r>
      <w:r w:rsidR="00722C38">
        <w:t>l’</w:t>
      </w:r>
      <w:r>
        <w:t xml:space="preserve">était </w:t>
      </w:r>
      <w:r w:rsidR="00722C38">
        <w:t>également</w:t>
      </w:r>
      <w:r w:rsidR="00C05DA5">
        <w:t>,</w:t>
      </w:r>
      <w:r>
        <w:t xml:space="preserve"> mais nous avons tout de même tenté d’utilisé un Kanban inspiré de l’Agilité</w:t>
      </w:r>
      <w:r w:rsidR="00A030C0">
        <w:t xml:space="preserve">, </w:t>
      </w:r>
      <w:r w:rsidR="00722C38">
        <w:t>et</w:t>
      </w:r>
      <w:r w:rsidR="00A030C0">
        <w:t xml:space="preserve"> développer les fonctionnalités de manière incrémentale en nous inspirant des User Strories fournies sous forme de scénario</w:t>
      </w:r>
      <w:r w:rsidR="00722C38">
        <w:t xml:space="preserve"> (Cf Annexes : « User Stories RandoUdev3 »)</w:t>
      </w:r>
      <w:r w:rsidR="00A030C0">
        <w:t>.</w:t>
      </w:r>
      <w:r>
        <w:t xml:space="preserve"> </w:t>
      </w:r>
    </w:p>
    <w:p w14:paraId="2CD53C22" w14:textId="77777777" w:rsidR="00792FEC" w:rsidRDefault="00792FEC" w:rsidP="002314C1">
      <w:pPr>
        <w:pStyle w:val="Corpsdetexte"/>
      </w:pPr>
    </w:p>
    <w:p w14:paraId="0B70B919" w14:textId="77777777" w:rsidR="00792FEC" w:rsidRPr="00792FEC" w:rsidRDefault="00F26FCB" w:rsidP="008C2425">
      <w:pPr>
        <w:pStyle w:val="Titre3"/>
        <w:numPr>
          <w:ilvl w:val="0"/>
          <w:numId w:val="24"/>
        </w:numPr>
      </w:pPr>
      <w:bookmarkStart w:id="316" w:name="_Toc55141206"/>
      <w:r>
        <w:t>Le b</w:t>
      </w:r>
      <w:r w:rsidR="00792FEC">
        <w:t>esoin</w:t>
      </w:r>
      <w:bookmarkEnd w:id="316"/>
    </w:p>
    <w:p w14:paraId="7E79B843" w14:textId="77777777" w:rsidR="00722C38" w:rsidRDefault="00792FEC" w:rsidP="00792FEC">
      <w:pPr>
        <w:pStyle w:val="Corpsdetexte"/>
      </w:pPr>
      <w:r>
        <w:t>Le conseil régional d’Aquitaine souhaite mettre en valeur son patrimoine pour les randonneurs. L’objectif est de permettre à des associations de créer des parcours de randonnées et de fournir des notices explicatives pour chaque lieu présentant un intérêt géographique et/ou historique. Pour rendre l’expérience du randonneur plus interactive, ce dernier aura la possibilité de laisser des avis (et des photos souvenirs) pour chacun de ces lieux. Pour cela, un panneau avec un QR Code est affiché sur chaque lieu. En scannant ce QR Code avec son smartphone, le randonneur aura accès à du contenu en ligne.</w:t>
      </w:r>
    </w:p>
    <w:p w14:paraId="1E9EEDC9" w14:textId="77777777" w:rsidR="00792FEC" w:rsidRPr="00722C38" w:rsidRDefault="00792FEC" w:rsidP="00792FEC">
      <w:pPr>
        <w:pStyle w:val="Corpsdetexte"/>
      </w:pPr>
    </w:p>
    <w:p w14:paraId="5214ECD8" w14:textId="77777777" w:rsidR="00331C22" w:rsidRDefault="00331C22" w:rsidP="008C2425">
      <w:pPr>
        <w:pStyle w:val="Titre3"/>
      </w:pPr>
      <w:bookmarkStart w:id="317" w:name="_Toc55141207"/>
      <w:r>
        <w:t>La conception</w:t>
      </w:r>
      <w:bookmarkEnd w:id="317"/>
    </w:p>
    <w:p w14:paraId="07CEF67C" w14:textId="77777777" w:rsidR="00331C22" w:rsidRPr="00BC2B63" w:rsidRDefault="00331C22" w:rsidP="008C2425">
      <w:pPr>
        <w:pStyle w:val="Titre4"/>
        <w:numPr>
          <w:ilvl w:val="0"/>
          <w:numId w:val="25"/>
        </w:numPr>
      </w:pPr>
      <w:bookmarkStart w:id="318" w:name="_Toc55141208"/>
      <w:r>
        <w:t>Les technologies utilisées :</w:t>
      </w:r>
      <w:bookmarkEnd w:id="318"/>
    </w:p>
    <w:p w14:paraId="29D2A89F" w14:textId="77777777" w:rsidR="00331C22" w:rsidRDefault="008E007C" w:rsidP="002314C1">
      <w:pPr>
        <w:pStyle w:val="Corpsdetexte"/>
      </w:pPr>
      <w:r>
        <w:t xml:space="preserve">Comme nous étions libre du choix de techno pour réaliser l’application, nous nous sommes tournés vers celles que nous maitrisions le mieux. </w:t>
      </w:r>
      <w:r w:rsidR="00331C22">
        <w:t xml:space="preserve">Nous avons donc décidé que notre application serait développée </w:t>
      </w:r>
      <w:r>
        <w:t xml:space="preserve">avec les </w:t>
      </w:r>
      <w:r w:rsidR="00836E9E">
        <w:t>outils/technologies suivant(e)s</w:t>
      </w:r>
      <w:r w:rsidR="00331C22">
        <w:t> :</w:t>
      </w:r>
    </w:p>
    <w:p w14:paraId="119BB0BC" w14:textId="77777777" w:rsidR="00331C22" w:rsidRDefault="008E007C" w:rsidP="00C01219">
      <w:pPr>
        <w:pStyle w:val="Corpsdetexte"/>
        <w:numPr>
          <w:ilvl w:val="0"/>
          <w:numId w:val="8"/>
        </w:numPr>
      </w:pPr>
      <w:r>
        <w:t>Le</w:t>
      </w:r>
      <w:r w:rsidR="00331C22">
        <w:t xml:space="preserve"> fr</w:t>
      </w:r>
      <w:r w:rsidR="006A1CD7">
        <w:t>amework Java Spring MVC</w:t>
      </w:r>
      <w:r w:rsidR="00331C22">
        <w:t>.</w:t>
      </w:r>
    </w:p>
    <w:p w14:paraId="1CD7CF07" w14:textId="77777777" w:rsidR="008E007C" w:rsidRDefault="008E007C" w:rsidP="00C01219">
      <w:pPr>
        <w:pStyle w:val="Corpsdetexte"/>
        <w:numPr>
          <w:ilvl w:val="0"/>
          <w:numId w:val="8"/>
        </w:numPr>
      </w:pPr>
      <w:r>
        <w:t>Comme conteneur de servlets Java : un serveur Apache Tomcat.</w:t>
      </w:r>
    </w:p>
    <w:p w14:paraId="1E2DF1E6" w14:textId="77777777" w:rsidR="00CA773D" w:rsidRDefault="00CA773D" w:rsidP="00C01219">
      <w:pPr>
        <w:pStyle w:val="Corpsdetexte"/>
        <w:numPr>
          <w:ilvl w:val="0"/>
          <w:numId w:val="8"/>
        </w:numPr>
      </w:pPr>
      <w:r>
        <w:t>Le gestionnaire de dépendances Maven</w:t>
      </w:r>
    </w:p>
    <w:p w14:paraId="63A5BA6D" w14:textId="77777777" w:rsidR="00331C22" w:rsidRDefault="00CA773D" w:rsidP="00C01219">
      <w:pPr>
        <w:pStyle w:val="Corpsdetexte"/>
        <w:numPr>
          <w:ilvl w:val="0"/>
          <w:numId w:val="8"/>
        </w:numPr>
      </w:pPr>
      <w:r>
        <w:t>Elle c</w:t>
      </w:r>
      <w:r w:rsidR="00331C22">
        <w:t xml:space="preserve">ommuniquera </w:t>
      </w:r>
      <w:r w:rsidR="006A1CD7">
        <w:t xml:space="preserve">grâce au plugin JPA (Java Persistance API) de Hibernate </w:t>
      </w:r>
      <w:r w:rsidR="00331C22">
        <w:t xml:space="preserve">avec une base de donnée MySQL </w:t>
      </w:r>
      <w:r w:rsidR="006A1CD7">
        <w:t xml:space="preserve">hébergée sur un serveur Wamp </w:t>
      </w:r>
      <w:r w:rsidR="00331C22">
        <w:t>local.</w:t>
      </w:r>
    </w:p>
    <w:p w14:paraId="67EDD870" w14:textId="77777777" w:rsidR="00331C22" w:rsidRDefault="00331C22" w:rsidP="00C01219">
      <w:pPr>
        <w:pStyle w:val="Corpsdetexte"/>
        <w:numPr>
          <w:ilvl w:val="0"/>
          <w:numId w:val="8"/>
        </w:numPr>
      </w:pPr>
      <w:r>
        <w:t xml:space="preserve">Utilisera JSP pour </w:t>
      </w:r>
      <w:r w:rsidR="006A1CD7">
        <w:t>la couche présentation, complété par</w:t>
      </w:r>
      <w:r>
        <w:t xml:space="preserve"> </w:t>
      </w:r>
      <w:r w:rsidR="00A030C0">
        <w:t xml:space="preserve">quelques lignes de </w:t>
      </w:r>
      <w:r>
        <w:t>JavaScript</w:t>
      </w:r>
      <w:r w:rsidR="006A1CD7">
        <w:t>/Jquery</w:t>
      </w:r>
      <w:r>
        <w:t>.</w:t>
      </w:r>
    </w:p>
    <w:p w14:paraId="2A952FA8" w14:textId="77777777" w:rsidR="00792FEC" w:rsidRDefault="00792FEC" w:rsidP="00C01219">
      <w:pPr>
        <w:pStyle w:val="Corpsdetexte"/>
        <w:numPr>
          <w:ilvl w:val="0"/>
          <w:numId w:val="8"/>
        </w:numPr>
      </w:pPr>
      <w:r>
        <w:lastRenderedPageBreak/>
        <w:t>L’accès via smartphone se fera via un site web responsive développé en JSP également.</w:t>
      </w:r>
    </w:p>
    <w:p w14:paraId="38521A3F" w14:textId="77777777" w:rsidR="00792FEC" w:rsidRDefault="00792FEC" w:rsidP="00C01219">
      <w:pPr>
        <w:pStyle w:val="Corpsdetexte"/>
        <w:numPr>
          <w:ilvl w:val="0"/>
          <w:numId w:val="8"/>
        </w:numPr>
      </w:pPr>
      <w:r>
        <w:t>La génération de rapport PDF des étapes se fera gr</w:t>
      </w:r>
      <w:r w:rsidR="00836E9E">
        <w:t>âce au soft Ja</w:t>
      </w:r>
      <w:r>
        <w:t>sperReport</w:t>
      </w:r>
    </w:p>
    <w:p w14:paraId="40C5B10A" w14:textId="77777777" w:rsidR="00AC797B" w:rsidRDefault="00AC797B" w:rsidP="008C2425">
      <w:pPr>
        <w:pStyle w:val="Titre4"/>
      </w:pPr>
      <w:bookmarkStart w:id="319" w:name="_Ref52641734"/>
      <w:bookmarkStart w:id="320" w:name="_Toc55141209"/>
      <w:r>
        <w:t>Les fonctionnalités</w:t>
      </w:r>
      <w:bookmarkEnd w:id="319"/>
      <w:bookmarkEnd w:id="320"/>
      <w:r>
        <w:t xml:space="preserve"> </w:t>
      </w:r>
    </w:p>
    <w:p w14:paraId="7B25916A" w14:textId="77777777" w:rsidR="00845961" w:rsidRDefault="00AC797B" w:rsidP="00BA0E30">
      <w:pPr>
        <w:pStyle w:val="Corpsdetexte"/>
      </w:pPr>
      <w:r>
        <w:t>J’ai représenté les User Stories mises en place au sein de l’application sous form</w:t>
      </w:r>
      <w:r w:rsidR="00BA0E30">
        <w:t>e d’un Use Case UML que voici :</w:t>
      </w:r>
      <w:r w:rsidR="00E50D40" w:rsidRPr="00E50D40">
        <w:rPr>
          <w:noProof/>
          <w:lang w:val="fr-FR" w:eastAsia="fr-FR"/>
        </w:rPr>
        <w:drawing>
          <wp:inline distT="0" distB="0" distL="0" distR="0" wp14:anchorId="2A8B77BB" wp14:editId="437D1BD2">
            <wp:extent cx="6192114" cy="4496427"/>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2114" cy="4496427"/>
                    </a:xfrm>
                    <a:prstGeom prst="rect">
                      <a:avLst/>
                    </a:prstGeom>
                  </pic:spPr>
                </pic:pic>
              </a:graphicData>
            </a:graphic>
          </wp:inline>
        </w:drawing>
      </w:r>
      <w:r w:rsidR="009514A2">
        <w:rPr>
          <w:noProof/>
          <w:lang w:val="fr-FR" w:eastAsia="fr-FR"/>
        </w:rPr>
        <w:t xml:space="preserve"> </w:t>
      </w:r>
    </w:p>
    <w:p w14:paraId="6B4885F8" w14:textId="3B9A5226" w:rsidR="00845961" w:rsidRDefault="00845961" w:rsidP="00BA0E30">
      <w:pPr>
        <w:pStyle w:val="Lgende"/>
        <w:jc w:val="center"/>
      </w:pPr>
      <w:r>
        <w:t xml:space="preserve">Figure </w:t>
      </w:r>
      <w:fldSimple w:instr=" SEQ Figure \* ARABIC ">
        <w:ins w:id="321" w:author="ROUX, Kénan" w:date="2020-11-03T23:14:00Z">
          <w:r w:rsidR="00FF4977">
            <w:rPr>
              <w:noProof/>
            </w:rPr>
            <w:t>12</w:t>
          </w:r>
        </w:ins>
        <w:del w:id="322" w:author="ROUX, Kénan" w:date="2020-11-03T22:08:00Z">
          <w:r w:rsidR="005D1709" w:rsidDel="00637AEE">
            <w:rPr>
              <w:noProof/>
            </w:rPr>
            <w:delText>8</w:delText>
          </w:r>
        </w:del>
      </w:fldSimple>
      <w:r>
        <w:t xml:space="preserve"> Use Case de RandoUDEV3</w:t>
      </w:r>
    </w:p>
    <w:p w14:paraId="58485BAD" w14:textId="77777777" w:rsidR="00993301" w:rsidRDefault="00993301" w:rsidP="00993301">
      <w:pPr>
        <w:pStyle w:val="Corpsdetexte"/>
      </w:pPr>
      <w:r>
        <w:t xml:space="preserve">En raison d’une contrainte imprévue, l’équipe de développement initialement prévue à quatre personnes n’était pas au complet, seul deux développeurs étant présents sur le temps de développement du projet, l’application ne répondra qu’aux User Stories </w:t>
      </w:r>
      <w:r w:rsidRPr="00F26FCB">
        <w:t>des scénarios 1 à 11</w:t>
      </w:r>
      <w:r w:rsidR="00F26FCB">
        <w:t xml:space="preserve"> ainsi que le scénario 16 pour valider la </w:t>
      </w:r>
      <w:r w:rsidR="00836E9E">
        <w:t xml:space="preserve">compétence </w:t>
      </w:r>
      <w:r w:rsidR="00836E9E" w:rsidRPr="00F26FCB">
        <w:t>(</w:t>
      </w:r>
      <w:r>
        <w:t>cf Annexes </w:t>
      </w:r>
      <w:r w:rsidR="00836E9E" w:rsidRPr="00836E9E">
        <w:rPr>
          <w:highlight w:val="yellow"/>
        </w:rPr>
        <w:t>X</w:t>
      </w:r>
      <w:r>
        <w:t>: « User Stories Ra</w:t>
      </w:r>
      <w:r w:rsidR="007B7E88">
        <w:t>ndoUdev3 »).</w:t>
      </w:r>
    </w:p>
    <w:p w14:paraId="6AF1DAEE" w14:textId="77777777" w:rsidR="007B7E88" w:rsidRDefault="007B7E88" w:rsidP="00993301">
      <w:pPr>
        <w:pStyle w:val="Corpsdetexte"/>
      </w:pPr>
    </w:p>
    <w:p w14:paraId="5B68C98E" w14:textId="77777777" w:rsidR="007B7E88" w:rsidRDefault="007B7E88" w:rsidP="00993301">
      <w:pPr>
        <w:pStyle w:val="Corpsdetexte"/>
      </w:pPr>
      <w:r>
        <w:t>J’ai axé la priorité sur le développement des fonctionnalités de création, modification et suppression d’itinéraires et d’étapes. La partie client randonneur rest</w:t>
      </w:r>
      <w:r w:rsidR="00F26FCB">
        <w:t>e</w:t>
      </w:r>
      <w:r>
        <w:t xml:space="preserve"> limitée à la consultation d’une étape et le bouton « j’aime » permettant au randonneur de donner un </w:t>
      </w:r>
      <w:r>
        <w:lastRenderedPageBreak/>
        <w:t>avis simple sur l’étape qu’il consulte (les commentaires et photos étant prévu pour des incrémentations futures).</w:t>
      </w:r>
    </w:p>
    <w:p w14:paraId="5E093868" w14:textId="77777777" w:rsidR="00993301" w:rsidRDefault="00993301" w:rsidP="00993301">
      <w:pPr>
        <w:pStyle w:val="Corpsdetexte"/>
      </w:pPr>
    </w:p>
    <w:p w14:paraId="22C5D63C" w14:textId="77777777" w:rsidR="00993301" w:rsidRPr="00993301" w:rsidRDefault="00993301" w:rsidP="00993301">
      <w:pPr>
        <w:pStyle w:val="Corpsdetexte"/>
      </w:pPr>
    </w:p>
    <w:p w14:paraId="1AB87738" w14:textId="77777777" w:rsidR="00331C22" w:rsidRDefault="00331C22" w:rsidP="008C2425">
      <w:pPr>
        <w:pStyle w:val="Titre4"/>
      </w:pPr>
      <w:bookmarkStart w:id="323" w:name="_Toc55141210"/>
      <w:r>
        <w:t>La base de donnée</w:t>
      </w:r>
      <w:bookmarkEnd w:id="323"/>
    </w:p>
    <w:p w14:paraId="31C25465" w14:textId="77777777" w:rsidR="00331C22" w:rsidRDefault="00331C22" w:rsidP="002314C1">
      <w:pPr>
        <w:pStyle w:val="Corpsdetexte"/>
      </w:pPr>
      <w:r>
        <w:t>Une fois les user stories lues</w:t>
      </w:r>
      <w:r w:rsidR="00A030C0">
        <w:t xml:space="preserve"> et </w:t>
      </w:r>
      <w:r w:rsidR="0033369B">
        <w:t>sélectionnées</w:t>
      </w:r>
      <w:r>
        <w:t xml:space="preserve">, nous les avons découpées en fonctionnalités, ces fonctionnalités ayant besoin de données pour être testées j’ai donc </w:t>
      </w:r>
      <w:r w:rsidR="008E007C">
        <w:t>conçut une base de donnée MySQL</w:t>
      </w:r>
      <w:r>
        <w:t xml:space="preserve"> </w:t>
      </w:r>
      <w:r w:rsidR="008E007C">
        <w:t>respectant les besoins fonctionnels listées dans les user stories.</w:t>
      </w:r>
    </w:p>
    <w:p w14:paraId="072C7140" w14:textId="77777777" w:rsidR="00331C22" w:rsidRDefault="00331C22" w:rsidP="002314C1">
      <w:pPr>
        <w:pStyle w:val="Corpsdetexte"/>
      </w:pPr>
      <w:r>
        <w:t xml:space="preserve">Voici le </w:t>
      </w:r>
      <w:r w:rsidR="00CA329D">
        <w:t>modèle conceptuel de données que j’ai pu dégager des besoins fonctionnels définis</w:t>
      </w:r>
      <w:r>
        <w:t xml:space="preserve"> </w:t>
      </w:r>
      <w:r w:rsidR="00CA329D">
        <w:t xml:space="preserve">dans le document des users stories </w:t>
      </w:r>
      <w:r>
        <w:t>:</w:t>
      </w:r>
    </w:p>
    <w:p w14:paraId="4F014D76" w14:textId="77777777" w:rsidR="00CA329D" w:rsidRDefault="00CA329D" w:rsidP="00CA329D">
      <w:pPr>
        <w:pStyle w:val="Corpsdetexte"/>
        <w:keepNext/>
      </w:pPr>
      <w:r>
        <w:rPr>
          <w:noProof/>
          <w:lang w:val="fr-FR" w:eastAsia="fr-FR"/>
        </w:rPr>
        <w:drawing>
          <wp:inline distT="0" distB="0" distL="0" distR="0" wp14:anchorId="31A12DCB" wp14:editId="0F668ACF">
            <wp:extent cx="6210935" cy="257683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CD2.png"/>
                    <pic:cNvPicPr/>
                  </pic:nvPicPr>
                  <pic:blipFill>
                    <a:blip r:embed="rId38">
                      <a:extLst>
                        <a:ext uri="{28A0092B-C50C-407E-A947-70E740481C1C}">
                          <a14:useLocalDpi xmlns:a14="http://schemas.microsoft.com/office/drawing/2010/main" val="0"/>
                        </a:ext>
                      </a:extLst>
                    </a:blip>
                    <a:stretch>
                      <a:fillRect/>
                    </a:stretch>
                  </pic:blipFill>
                  <pic:spPr>
                    <a:xfrm>
                      <a:off x="0" y="0"/>
                      <a:ext cx="6210935" cy="2576830"/>
                    </a:xfrm>
                    <a:prstGeom prst="rect">
                      <a:avLst/>
                    </a:prstGeom>
                  </pic:spPr>
                </pic:pic>
              </a:graphicData>
            </a:graphic>
          </wp:inline>
        </w:drawing>
      </w:r>
    </w:p>
    <w:p w14:paraId="00057DF7" w14:textId="536F42CF" w:rsidR="008C44ED" w:rsidRDefault="00CA329D" w:rsidP="00CA329D">
      <w:pPr>
        <w:pStyle w:val="Lgende"/>
        <w:jc w:val="center"/>
      </w:pPr>
      <w:r>
        <w:t xml:space="preserve">Figure </w:t>
      </w:r>
      <w:fldSimple w:instr=" SEQ Figure \* ARABIC ">
        <w:ins w:id="324" w:author="ROUX, Kénan" w:date="2020-11-03T23:14:00Z">
          <w:r w:rsidR="00FF4977">
            <w:rPr>
              <w:noProof/>
            </w:rPr>
            <w:t>13</w:t>
          </w:r>
        </w:ins>
        <w:del w:id="325" w:author="ROUX, Kénan" w:date="2020-11-03T22:08:00Z">
          <w:r w:rsidR="005D1709" w:rsidDel="00637AEE">
            <w:rPr>
              <w:noProof/>
            </w:rPr>
            <w:delText>9</w:delText>
          </w:r>
        </w:del>
      </w:fldSimple>
      <w:r>
        <w:t xml:space="preserve"> : MCD RandoUDEV3</w:t>
      </w:r>
    </w:p>
    <w:p w14:paraId="6DBE14E4" w14:textId="77777777" w:rsidR="009B68A8" w:rsidRDefault="009B68A8" w:rsidP="00331C22"/>
    <w:p w14:paraId="30345675" w14:textId="77777777" w:rsidR="00226EFA" w:rsidRDefault="00226EFA" w:rsidP="00226EFA">
      <w:pPr>
        <w:pStyle w:val="Corpsdetexte"/>
      </w:pPr>
    </w:p>
    <w:p w14:paraId="62E58FDB" w14:textId="77777777" w:rsidR="00CA329D" w:rsidRDefault="00CA329D" w:rsidP="00226EFA">
      <w:pPr>
        <w:pStyle w:val="Corpsdetexte"/>
      </w:pPr>
      <w:r>
        <w:t>Comme vous pouvez le voir, n</w:t>
      </w:r>
      <w:r w:rsidR="00226EFA">
        <w:t xml:space="preserve">ous avons donc fait le choix de permettre au </w:t>
      </w:r>
      <w:r w:rsidR="00792FEC">
        <w:t>responsable d’association</w:t>
      </w:r>
      <w:r w:rsidR="00226EFA">
        <w:t xml:space="preserve"> de randonnée de pouvoir créer des étapes indépendamment des itinéraires, ainsi une étape peu se situé dans aucun ou plusieurs itinéraires. </w:t>
      </w:r>
    </w:p>
    <w:p w14:paraId="1BCCBE18" w14:textId="77777777" w:rsidR="00CA329D" w:rsidRDefault="00226EFA" w:rsidP="00226EFA">
      <w:pPr>
        <w:pStyle w:val="Corpsdetexte"/>
      </w:pPr>
      <w:r>
        <w:t xml:space="preserve">Cela </w:t>
      </w:r>
      <w:r w:rsidR="00CA329D">
        <w:t>se traduit donc dans le modèle logique de données, par</w:t>
      </w:r>
      <w:r>
        <w:t xml:space="preserve"> la création d’une table d’association afin de précisé quelle étape arrive dans quel ordre lors de l</w:t>
      </w:r>
      <w:r w:rsidR="00722C38">
        <w:t xml:space="preserve">a définition d’un itinéraire. </w:t>
      </w:r>
    </w:p>
    <w:p w14:paraId="18A56A06" w14:textId="77777777" w:rsidR="00226EFA" w:rsidRDefault="00722C38" w:rsidP="00226EFA">
      <w:pPr>
        <w:pStyle w:val="Corpsdetexte"/>
      </w:pPr>
      <w:r>
        <w:t>Les</w:t>
      </w:r>
      <w:r w:rsidR="00226EFA">
        <w:t xml:space="preserve"> table</w:t>
      </w:r>
      <w:r>
        <w:t>s</w:t>
      </w:r>
      <w:r w:rsidR="00226EFA">
        <w:t xml:space="preserve"> Photo </w:t>
      </w:r>
      <w:r>
        <w:t>et Commentaire ont</w:t>
      </w:r>
      <w:r w:rsidR="00226EFA">
        <w:t xml:space="preserve"> été rajoutée</w:t>
      </w:r>
      <w:r>
        <w:t>s</w:t>
      </w:r>
      <w:r w:rsidR="00226EFA">
        <w:t xml:space="preserve"> dans l’optique</w:t>
      </w:r>
      <w:r w:rsidR="00CA329D">
        <w:t xml:space="preserve"> d’anticiper l</w:t>
      </w:r>
      <w:r w:rsidR="00226EFA">
        <w:t>e</w:t>
      </w:r>
      <w:r>
        <w:t>s</w:t>
      </w:r>
      <w:r w:rsidR="00226EFA">
        <w:t xml:space="preserve"> </w:t>
      </w:r>
      <w:r w:rsidR="00CA329D">
        <w:t xml:space="preserve">implémentations </w:t>
      </w:r>
      <w:r w:rsidR="00226EFA">
        <w:t>future</w:t>
      </w:r>
      <w:r>
        <w:t>s</w:t>
      </w:r>
      <w:r w:rsidR="00226EFA">
        <w:t xml:space="preserve"> de la </w:t>
      </w:r>
      <w:r w:rsidR="00A760DD">
        <w:t>possibilité pour</w:t>
      </w:r>
      <w:r w:rsidR="00226EFA">
        <w:t xml:space="preserve"> un randonneur qui </w:t>
      </w:r>
      <w:r>
        <w:t>scan le QRCode d’une</w:t>
      </w:r>
      <w:r w:rsidR="00226EFA">
        <w:t xml:space="preserve"> étape en </w:t>
      </w:r>
      <w:r w:rsidR="00B70843">
        <w:t>arrivant physiquement</w:t>
      </w:r>
      <w:r w:rsidR="00A760DD">
        <w:t xml:space="preserve"> sur le lieu de l’étape de pouvoir prendre une photo et</w:t>
      </w:r>
      <w:r w:rsidR="00CA329D">
        <w:t>/ou</w:t>
      </w:r>
      <w:r w:rsidR="00A760DD">
        <w:t xml:space="preserve"> </w:t>
      </w:r>
      <w:r>
        <w:t>de poster un commentaire puis de les hébergés</w:t>
      </w:r>
      <w:r w:rsidR="00A760DD">
        <w:t xml:space="preserve"> sur l’application afin </w:t>
      </w:r>
      <w:r>
        <w:t>qu’ils soient</w:t>
      </w:r>
      <w:r w:rsidR="00A760DD">
        <w:t xml:space="preserve"> disponible</w:t>
      </w:r>
      <w:r>
        <w:t>s</w:t>
      </w:r>
      <w:r w:rsidR="00A760DD">
        <w:t xml:space="preserve"> </w:t>
      </w:r>
      <w:r>
        <w:t>pour tous les randonneurs qui accèderont à la page de l’étape.</w:t>
      </w:r>
    </w:p>
    <w:p w14:paraId="1CE130B6" w14:textId="77777777" w:rsidR="008E007C" w:rsidRDefault="008E007C" w:rsidP="00226EFA">
      <w:pPr>
        <w:pStyle w:val="Corpsdetexte"/>
      </w:pPr>
    </w:p>
    <w:p w14:paraId="0616895E" w14:textId="77777777" w:rsidR="00E50D40" w:rsidRDefault="00722C38" w:rsidP="00E50D40">
      <w:pPr>
        <w:pStyle w:val="Corpsdetexte"/>
        <w:keepNext/>
      </w:pPr>
      <w:r>
        <w:t>Voici donc le Modèle Logique de Données correspondant à l’application avec l’ensemble des fonctionnalités implémentées :</w:t>
      </w:r>
      <w:r w:rsidR="00872556">
        <w:rPr>
          <w:noProof/>
          <w:lang w:val="fr-FR" w:eastAsia="fr-FR"/>
        </w:rPr>
        <w:drawing>
          <wp:inline distT="0" distB="0" distL="0" distR="0" wp14:anchorId="6BE7D44E" wp14:editId="37C89B83">
            <wp:extent cx="6210935" cy="3021965"/>
            <wp:effectExtent l="0" t="0" r="0" b="6985"/>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0935" cy="3021965"/>
                    </a:xfrm>
                    <a:prstGeom prst="rect">
                      <a:avLst/>
                    </a:prstGeom>
                  </pic:spPr>
                </pic:pic>
              </a:graphicData>
            </a:graphic>
          </wp:inline>
        </w:drawing>
      </w:r>
    </w:p>
    <w:p w14:paraId="29A0870F" w14:textId="77777777" w:rsidR="00CA5DAC" w:rsidRDefault="00CA5DAC" w:rsidP="00E50D40">
      <w:pPr>
        <w:pStyle w:val="Corpsdetexte"/>
        <w:keepNext/>
      </w:pPr>
    </w:p>
    <w:p w14:paraId="0E6A0EDD" w14:textId="26B32A04" w:rsidR="00A760DD" w:rsidRDefault="00E50D40" w:rsidP="00E50D40">
      <w:pPr>
        <w:pStyle w:val="Lgende"/>
        <w:jc w:val="center"/>
      </w:pPr>
      <w:r>
        <w:t xml:space="preserve">Figure </w:t>
      </w:r>
      <w:fldSimple w:instr=" SEQ Figure \* ARABIC ">
        <w:ins w:id="326" w:author="ROUX, Kénan" w:date="2020-11-03T23:14:00Z">
          <w:r w:rsidR="00FF4977">
            <w:rPr>
              <w:noProof/>
            </w:rPr>
            <w:t>14</w:t>
          </w:r>
        </w:ins>
        <w:del w:id="327" w:author="ROUX, Kénan" w:date="2020-11-03T22:08:00Z">
          <w:r w:rsidR="005D1709" w:rsidDel="00637AEE">
            <w:rPr>
              <w:noProof/>
            </w:rPr>
            <w:delText>10</w:delText>
          </w:r>
        </w:del>
      </w:fldSimple>
      <w:r>
        <w:t>: MLD RandoUDEV3</w:t>
      </w:r>
    </w:p>
    <w:p w14:paraId="15C8E18B" w14:textId="77777777" w:rsidR="009765F9" w:rsidRDefault="00CA329D" w:rsidP="00226EFA">
      <w:pPr>
        <w:pStyle w:val="Corpsdetexte"/>
      </w:pPr>
      <w:r>
        <w:t>La base sera déployée sur le</w:t>
      </w:r>
      <w:r w:rsidR="00E50D40">
        <w:t xml:space="preserve"> SGBDR PhpMyAdmin qui permet entre autre une visualisation du MLD de la base. Il permet également une importation de base de donnée via scr</w:t>
      </w:r>
      <w:r>
        <w:t xml:space="preserve">ipt SQL. </w:t>
      </w:r>
    </w:p>
    <w:p w14:paraId="5681603F" w14:textId="77777777" w:rsidR="009765F9" w:rsidRDefault="009765F9" w:rsidP="00226EFA">
      <w:pPr>
        <w:pStyle w:val="Corpsdetexte"/>
      </w:pPr>
      <w:r>
        <w:t>J’ai réalisé le script de c</w:t>
      </w:r>
      <w:r w:rsidR="00836E9E">
        <w:t>réation de la base sur DBeaver (</w:t>
      </w:r>
      <w:r>
        <w:t xml:space="preserve">un logiciel de gestion de base de donnée libre) que vous trouverez en </w:t>
      </w:r>
      <w:r w:rsidRPr="00BA0E30">
        <w:t>Annexes « ScriptSQL-RandoUDEV3 »</w:t>
      </w:r>
      <w:r w:rsidR="00BA0E30">
        <w:t>.</w:t>
      </w:r>
    </w:p>
    <w:p w14:paraId="3C56270E" w14:textId="77777777" w:rsidR="00CA329D" w:rsidRDefault="00CA329D" w:rsidP="00226EFA">
      <w:pPr>
        <w:pStyle w:val="Corpsdetexte"/>
      </w:pPr>
    </w:p>
    <w:p w14:paraId="50251994" w14:textId="77777777" w:rsidR="00456780" w:rsidRPr="00C25ADD" w:rsidRDefault="00A51AAA" w:rsidP="008C2425">
      <w:pPr>
        <w:pStyle w:val="Titre4"/>
      </w:pPr>
      <w:bookmarkStart w:id="328" w:name="_Toc55141211"/>
      <w:r>
        <w:t>L’architecture</w:t>
      </w:r>
      <w:bookmarkEnd w:id="328"/>
      <w:r>
        <w:t xml:space="preserve"> </w:t>
      </w:r>
    </w:p>
    <w:p w14:paraId="3A532645" w14:textId="77777777" w:rsidR="00373D5A" w:rsidRDefault="00373D5A" w:rsidP="00456780">
      <w:pPr>
        <w:pStyle w:val="Corpsdetexte"/>
      </w:pPr>
      <w:r>
        <w:t>Le projet étant soumis à une contrainte de délais de deux semaine, à laquelle s’est rajoutée une contrainte de ressources inattendue avec laquelle il a fallu composer : sur les quatre développeurs prévus initialement, la moitié de l’effectif était indisponible.</w:t>
      </w:r>
    </w:p>
    <w:p w14:paraId="22F0074D" w14:textId="77777777" w:rsidR="00373D5A" w:rsidRDefault="00373D5A" w:rsidP="00456780">
      <w:pPr>
        <w:pStyle w:val="Corpsdetexte"/>
      </w:pPr>
      <w:r>
        <w:t xml:space="preserve">Notre choix d’architecture de l’application en a été impacté : l’idée de base était de développer une partie client léger </w:t>
      </w:r>
      <w:r w:rsidR="009B0116">
        <w:t xml:space="preserve">qui aurait été développée en Angular </w:t>
      </w:r>
      <w:r w:rsidR="00DE515C">
        <w:t>affichée</w:t>
      </w:r>
      <w:r w:rsidR="009B0116">
        <w:t xml:space="preserve"> dans un site web responsive que l’utilisateur se connecte depuis un smartphone (via le QRCode) ou via</w:t>
      </w:r>
      <w:r w:rsidR="00DE515C">
        <w:t xml:space="preserve"> un navigateur web traditionnel. Et</w:t>
      </w:r>
      <w:r>
        <w:t xml:space="preserve"> une partie serveur</w:t>
      </w:r>
      <w:r w:rsidR="00DE515C">
        <w:t xml:space="preserve"> développé en Java chargée de générer les rapport PDF, de fournir, d’enregistrer et de modifier les itinéraires et les étapes</w:t>
      </w:r>
      <w:r>
        <w:t xml:space="preserve"> </w:t>
      </w:r>
      <w:r w:rsidR="00DE515C">
        <w:t>de randonnées.</w:t>
      </w:r>
    </w:p>
    <w:p w14:paraId="6D54CD77" w14:textId="77777777" w:rsidR="00420668" w:rsidRDefault="00DE515C" w:rsidP="00456780">
      <w:pPr>
        <w:pStyle w:val="Corpsdetexte"/>
      </w:pPr>
      <w:r>
        <w:t xml:space="preserve">Au final, le projet a pris la forme d’une application monolithique gérant la partie Client et la partie Serveur. </w:t>
      </w:r>
    </w:p>
    <w:p w14:paraId="695B4CC8" w14:textId="77777777" w:rsidR="00DE515C" w:rsidRPr="00373D5A" w:rsidRDefault="00DE515C" w:rsidP="00456780">
      <w:pPr>
        <w:pStyle w:val="Corpsdetexte"/>
      </w:pPr>
      <w:r>
        <w:lastRenderedPageBreak/>
        <w:t>La partie Client étant alors réalisée avec JSP et la partie Serveur avec Java avec une architecture N-tiers en 3 couches : Présentation (qui suis le design pattern MVC</w:t>
      </w:r>
      <w:r w:rsidR="00E34D36">
        <w:t xml:space="preserve"> du framework Spring MVC),</w:t>
      </w:r>
      <w:r>
        <w:t xml:space="preserve"> </w:t>
      </w:r>
      <w:r w:rsidR="00C25ADD">
        <w:t>la couche de Services, et enfin la couche d’accès aux données chargées d’exécuté les requêtes vers la base de données.</w:t>
      </w:r>
    </w:p>
    <w:p w14:paraId="6E9D8CEA" w14:textId="77777777" w:rsidR="00F62D49" w:rsidRDefault="007958BE" w:rsidP="00F62D49">
      <w:pPr>
        <w:pStyle w:val="Corpsdetexte"/>
      </w:pPr>
      <w:r>
        <w:t>A</w:t>
      </w:r>
      <w:r w:rsidR="00F62D49">
        <w:t xml:space="preserve"> cela s’ajoute un package pour les Data </w:t>
      </w:r>
      <w:r>
        <w:t>Transfer</w:t>
      </w:r>
      <w:r w:rsidR="00F62D49">
        <w:t xml:space="preserve"> Objets (DTO)</w:t>
      </w:r>
      <w:r w:rsidR="00D04CBE">
        <w:t xml:space="preserve"> utilisés pour faire transité les données de la vue (les formulaires notamment) jusqu’à la couche DAO</w:t>
      </w:r>
      <w:r w:rsidR="00F62D49">
        <w:t xml:space="preserve">. </w:t>
      </w:r>
    </w:p>
    <w:p w14:paraId="2D33DB4E" w14:textId="77777777" w:rsidR="00C25ADD" w:rsidRDefault="00C25ADD" w:rsidP="00F62D49">
      <w:pPr>
        <w:pStyle w:val="Corpsdetexte"/>
      </w:pPr>
    </w:p>
    <w:p w14:paraId="39710133" w14:textId="77777777" w:rsidR="00A51AAA" w:rsidRDefault="00F62D49" w:rsidP="00F62D49">
      <w:pPr>
        <w:pStyle w:val="Corpsdetexte"/>
      </w:pPr>
      <w:r>
        <w:t>En définitif l’arborescence des fichiers des classes de l’application serveur ressemble à ceci :</w:t>
      </w:r>
    </w:p>
    <w:p w14:paraId="3F47CE67" w14:textId="77777777" w:rsidR="00F62D49" w:rsidRDefault="00F62D49" w:rsidP="00A51AAA">
      <w:pPr>
        <w:pStyle w:val="Corpsdetexte"/>
      </w:pPr>
      <w:r>
        <w:rPr>
          <w:noProof/>
          <w:lang w:val="fr-FR" w:eastAsia="fr-FR"/>
        </w:rPr>
        <w:lastRenderedPageBreak/>
        <w:drawing>
          <wp:inline distT="0" distB="0" distL="0" distR="0" wp14:anchorId="2602CF14" wp14:editId="54CEE79D">
            <wp:extent cx="3638550" cy="6896100"/>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8550" cy="6896100"/>
                    </a:xfrm>
                    <a:prstGeom prst="rect">
                      <a:avLst/>
                    </a:prstGeom>
                  </pic:spPr>
                </pic:pic>
              </a:graphicData>
            </a:graphic>
          </wp:inline>
        </w:drawing>
      </w:r>
    </w:p>
    <w:p w14:paraId="40C62D32" w14:textId="77777777" w:rsidR="005D1709" w:rsidRDefault="005D1709" w:rsidP="00A51AAA">
      <w:pPr>
        <w:pStyle w:val="Corpsdetexte"/>
      </w:pPr>
    </w:p>
    <w:p w14:paraId="0DC0A099" w14:textId="77777777" w:rsidR="00D04CBE" w:rsidRDefault="00D04CBE" w:rsidP="00A51AAA">
      <w:pPr>
        <w:pStyle w:val="Corpsdetexte"/>
      </w:pPr>
    </w:p>
    <w:p w14:paraId="31DDC15C" w14:textId="77777777" w:rsidR="005D1709" w:rsidRDefault="005D1709" w:rsidP="005D1709">
      <w:pPr>
        <w:pStyle w:val="Corpsdetexte"/>
      </w:pPr>
      <w:r>
        <w:t>La partie cliente de l’application est ici représenté par une classe API Controller de Java Spring MVC qui enverra ses instructions aux services de l’application :</w:t>
      </w:r>
    </w:p>
    <w:p w14:paraId="234FAD9B" w14:textId="77777777" w:rsidR="005D1709" w:rsidRDefault="005D1709" w:rsidP="005D1709">
      <w:pPr>
        <w:pStyle w:val="Corpsdetexte"/>
        <w:keepNext/>
      </w:pPr>
      <w:r>
        <w:rPr>
          <w:noProof/>
          <w:lang w:val="fr-FR" w:eastAsia="fr-FR"/>
        </w:rPr>
        <w:lastRenderedPageBreak/>
        <w:drawing>
          <wp:inline distT="0" distB="0" distL="0" distR="0" wp14:anchorId="20985877" wp14:editId="0F868C53">
            <wp:extent cx="6210935" cy="5265420"/>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10935" cy="5265420"/>
                    </a:xfrm>
                    <a:prstGeom prst="rect">
                      <a:avLst/>
                    </a:prstGeom>
                  </pic:spPr>
                </pic:pic>
              </a:graphicData>
            </a:graphic>
          </wp:inline>
        </w:drawing>
      </w:r>
    </w:p>
    <w:p w14:paraId="42C3DC37" w14:textId="4A641EC4" w:rsidR="005D1709" w:rsidRDefault="005D1709" w:rsidP="005D1709">
      <w:pPr>
        <w:pStyle w:val="Lgende"/>
        <w:jc w:val="center"/>
      </w:pPr>
      <w:r>
        <w:t xml:space="preserve">Figure </w:t>
      </w:r>
      <w:fldSimple w:instr=" SEQ Figure \* ARABIC ">
        <w:ins w:id="329" w:author="ROUX, Kénan" w:date="2020-11-03T23:14:00Z">
          <w:r w:rsidR="00FF4977">
            <w:rPr>
              <w:noProof/>
            </w:rPr>
            <w:t>15</w:t>
          </w:r>
        </w:ins>
        <w:del w:id="330" w:author="ROUX, Kénan" w:date="2020-11-03T22:08:00Z">
          <w:r w:rsidDel="00637AEE">
            <w:rPr>
              <w:noProof/>
            </w:rPr>
            <w:delText>11</w:delText>
          </w:r>
        </w:del>
      </w:fldSimple>
      <w:r>
        <w:t xml:space="preserve"> : Code source de l'API RandoUDEV3</w:t>
      </w:r>
    </w:p>
    <w:p w14:paraId="6EE3F9B4" w14:textId="77777777" w:rsidR="005D1709" w:rsidRDefault="005D1709" w:rsidP="005D1709">
      <w:pPr>
        <w:pStyle w:val="Corpsdetexte"/>
      </w:pPr>
      <w:r>
        <w:t>Les vues sont rangées selon le respect de l’architecture du framework Java Spring MVC donc le sous-dossier WEB-INF du dossier webapp :</w:t>
      </w:r>
    </w:p>
    <w:p w14:paraId="3AEF526C" w14:textId="77777777" w:rsidR="005D1709" w:rsidRDefault="000252A9" w:rsidP="005D1709">
      <w:pPr>
        <w:pStyle w:val="Corpsdetexte"/>
        <w:keepNext/>
      </w:pPr>
      <w:r>
        <w:rPr>
          <w:noProof/>
          <w:lang w:val="fr-FR" w:eastAsia="fr-FR"/>
        </w:rPr>
        <w:lastRenderedPageBreak/>
        <w:drawing>
          <wp:inline distT="0" distB="0" distL="0" distR="0" wp14:anchorId="37C1FD62" wp14:editId="2822590B">
            <wp:extent cx="2796363" cy="2530653"/>
            <wp:effectExtent l="0" t="0" r="4445" b="3175"/>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9889" cy="2542894"/>
                    </a:xfrm>
                    <a:prstGeom prst="rect">
                      <a:avLst/>
                    </a:prstGeom>
                  </pic:spPr>
                </pic:pic>
              </a:graphicData>
            </a:graphic>
          </wp:inline>
        </w:drawing>
      </w:r>
      <w:r>
        <w:rPr>
          <w:noProof/>
          <w:lang w:val="fr-FR" w:eastAsia="fr-FR"/>
        </w:rPr>
        <w:drawing>
          <wp:inline distT="0" distB="0" distL="0" distR="0" wp14:anchorId="48BEB690" wp14:editId="576E9BA9">
            <wp:extent cx="1695450" cy="857250"/>
            <wp:effectExtent l="0" t="0" r="0"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5450" cy="857250"/>
                    </a:xfrm>
                    <a:prstGeom prst="rect">
                      <a:avLst/>
                    </a:prstGeom>
                  </pic:spPr>
                </pic:pic>
              </a:graphicData>
            </a:graphic>
          </wp:inline>
        </w:drawing>
      </w:r>
    </w:p>
    <w:p w14:paraId="0A39BF98" w14:textId="2E6DF472" w:rsidR="000252A9" w:rsidRDefault="005D1709" w:rsidP="000252A9">
      <w:pPr>
        <w:pStyle w:val="Lgende"/>
      </w:pPr>
      <w:r>
        <w:t xml:space="preserve">Figure </w:t>
      </w:r>
      <w:fldSimple w:instr=" SEQ Figure \* ARABIC ">
        <w:ins w:id="331" w:author="ROUX, Kénan" w:date="2020-11-03T23:14:00Z">
          <w:r w:rsidR="00FF4977">
            <w:rPr>
              <w:noProof/>
            </w:rPr>
            <w:t>16</w:t>
          </w:r>
        </w:ins>
        <w:del w:id="332" w:author="ROUX, Kénan" w:date="2020-11-03T22:08:00Z">
          <w:r w:rsidDel="00637AEE">
            <w:rPr>
              <w:noProof/>
            </w:rPr>
            <w:delText>12</w:delText>
          </w:r>
        </w:del>
      </w:fldSimple>
      <w:r>
        <w:t xml:space="preserve"> : Arborescence couche Présentation/Client</w:t>
      </w:r>
      <w:r w:rsidR="000252A9" w:rsidRPr="000252A9">
        <w:t xml:space="preserve"> </w:t>
      </w:r>
      <w:r w:rsidR="000252A9">
        <w:tab/>
        <w:t xml:space="preserve">Figure </w:t>
      </w:r>
      <w:fldSimple w:instr=" SEQ Figure \* ARABIC ">
        <w:ins w:id="333" w:author="ROUX, Kénan" w:date="2020-11-03T23:14:00Z">
          <w:r w:rsidR="00FF4977">
            <w:rPr>
              <w:noProof/>
            </w:rPr>
            <w:t>17</w:t>
          </w:r>
        </w:ins>
        <w:del w:id="334" w:author="ROUX, Kénan" w:date="2020-11-03T22:08:00Z">
          <w:r w:rsidR="000252A9" w:rsidDel="00637AEE">
            <w:rPr>
              <w:noProof/>
            </w:rPr>
            <w:delText>13</w:delText>
          </w:r>
        </w:del>
      </w:fldSimple>
      <w:r w:rsidR="000252A9">
        <w:t xml:space="preserve"> : Dossiers resources du squelette Spring</w:t>
      </w:r>
    </w:p>
    <w:p w14:paraId="6477F332" w14:textId="77777777" w:rsidR="000252A9" w:rsidRDefault="000252A9" w:rsidP="005D1709">
      <w:pPr>
        <w:pStyle w:val="Corpsdetexte"/>
        <w:rPr>
          <w:bCs/>
          <w:color w:val="991F3D" w:themeColor="text2"/>
          <w:sz w:val="16"/>
          <w:szCs w:val="16"/>
        </w:rPr>
      </w:pPr>
    </w:p>
    <w:p w14:paraId="68B9C238" w14:textId="77777777" w:rsidR="005D1709" w:rsidRDefault="005D1709" w:rsidP="005D1709">
      <w:pPr>
        <w:pStyle w:val="Corpsdetexte"/>
      </w:pPr>
      <w:r>
        <w:t>Les ressources telles que le fichier .jrxml pour la génération de l’affiche de l’étape, le fichier jdbc.properties de configuration de la connexion à la base de donnée, ou encore le fichier persistence.xml nécessaire à Hibernate sont eux rangé dans le dossier « resources » voulut par le squelette du framework Spring.</w:t>
      </w:r>
    </w:p>
    <w:p w14:paraId="395CBE41" w14:textId="77777777" w:rsidR="005D1709" w:rsidRDefault="005D1709" w:rsidP="005D1709">
      <w:pPr>
        <w:pStyle w:val="Corpsdetexte"/>
        <w:keepNext/>
      </w:pPr>
      <w:r>
        <w:rPr>
          <w:noProof/>
          <w:lang w:val="fr-FR" w:eastAsia="fr-FR"/>
        </w:rPr>
        <w:drawing>
          <wp:inline distT="0" distB="0" distL="0" distR="0" wp14:anchorId="49568B12" wp14:editId="182201DD">
            <wp:extent cx="5591175" cy="15240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1175" cy="1524000"/>
                    </a:xfrm>
                    <a:prstGeom prst="rect">
                      <a:avLst/>
                    </a:prstGeom>
                  </pic:spPr>
                </pic:pic>
              </a:graphicData>
            </a:graphic>
          </wp:inline>
        </w:drawing>
      </w:r>
    </w:p>
    <w:p w14:paraId="35FB8A46" w14:textId="61C5A091" w:rsidR="005D1709" w:rsidRDefault="005D1709" w:rsidP="005D1709">
      <w:pPr>
        <w:pStyle w:val="Lgende"/>
        <w:jc w:val="center"/>
      </w:pPr>
      <w:r>
        <w:t xml:space="preserve">Figure </w:t>
      </w:r>
      <w:fldSimple w:instr=" SEQ Figure \* ARABIC ">
        <w:ins w:id="335" w:author="ROUX, Kénan" w:date="2020-11-03T23:14:00Z">
          <w:r w:rsidR="00FF4977">
            <w:rPr>
              <w:noProof/>
            </w:rPr>
            <w:t>18</w:t>
          </w:r>
        </w:ins>
        <w:del w:id="336" w:author="ROUX, Kénan" w:date="2020-11-03T22:08:00Z">
          <w:r w:rsidDel="00637AEE">
            <w:rPr>
              <w:noProof/>
            </w:rPr>
            <w:delText>14</w:delText>
          </w:r>
        </w:del>
      </w:fldSimple>
      <w:r>
        <w:t xml:space="preserve"> : Fichier jdbc.properties de RandoUDEV3</w:t>
      </w:r>
    </w:p>
    <w:p w14:paraId="0DF45DEC" w14:textId="77777777" w:rsidR="005D1709" w:rsidRDefault="005D1709" w:rsidP="005D1709">
      <w:pPr>
        <w:pStyle w:val="Corpsdetexte"/>
      </w:pPr>
    </w:p>
    <w:p w14:paraId="72C3ECF0" w14:textId="77777777" w:rsidR="005D1709" w:rsidRDefault="005D1709" w:rsidP="000252A9">
      <w:pPr>
        <w:pStyle w:val="Corpsdetexte"/>
      </w:pPr>
      <w:r>
        <w:lastRenderedPageBreak/>
        <w:t>Les diverses dépendances sont décrites dans le fichier pom.xml à a racine du projet :</w:t>
      </w:r>
      <w:r>
        <w:rPr>
          <w:noProof/>
          <w:lang w:val="fr-FR" w:eastAsia="fr-FR"/>
        </w:rPr>
        <w:drawing>
          <wp:inline distT="0" distB="0" distL="0" distR="0" wp14:anchorId="6BAE4A55" wp14:editId="186690EC">
            <wp:extent cx="6210935" cy="6647815"/>
            <wp:effectExtent l="0" t="0" r="0" b="63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0935" cy="6647815"/>
                    </a:xfrm>
                    <a:prstGeom prst="rect">
                      <a:avLst/>
                    </a:prstGeom>
                  </pic:spPr>
                </pic:pic>
              </a:graphicData>
            </a:graphic>
          </wp:inline>
        </w:drawing>
      </w:r>
    </w:p>
    <w:p w14:paraId="6165BAF5" w14:textId="7B947B22" w:rsidR="005D1709" w:rsidRDefault="005D1709" w:rsidP="005D1709">
      <w:pPr>
        <w:pStyle w:val="Lgende"/>
        <w:jc w:val="center"/>
      </w:pPr>
      <w:r>
        <w:t xml:space="preserve">Figure </w:t>
      </w:r>
      <w:fldSimple w:instr=" SEQ Figure \* ARABIC ">
        <w:ins w:id="337" w:author="ROUX, Kénan" w:date="2020-11-03T23:14:00Z">
          <w:r w:rsidR="00FF4977">
            <w:rPr>
              <w:noProof/>
            </w:rPr>
            <w:t>19</w:t>
          </w:r>
        </w:ins>
        <w:del w:id="338" w:author="ROUX, Kénan" w:date="2020-11-03T22:08:00Z">
          <w:r w:rsidDel="00637AEE">
            <w:rPr>
              <w:noProof/>
            </w:rPr>
            <w:delText>15</w:delText>
          </w:r>
        </w:del>
      </w:fldSimple>
      <w:r>
        <w:t xml:space="preserve"> : Extrait du pom.xml de RandoUDEV3</w:t>
      </w:r>
    </w:p>
    <w:p w14:paraId="16C227F1" w14:textId="77777777" w:rsidR="005D1709" w:rsidRDefault="005D1709" w:rsidP="005D1709">
      <w:pPr>
        <w:pStyle w:val="Corpsdetexte"/>
      </w:pPr>
      <w:r>
        <w:t>L’arborescente complète du projet est disponible en Annexe « Arborescence RandoUDEV3 »</w:t>
      </w:r>
    </w:p>
    <w:p w14:paraId="31830159" w14:textId="77777777" w:rsidR="005D1709" w:rsidRDefault="005D1709" w:rsidP="005D1709">
      <w:pPr>
        <w:pStyle w:val="Corpsdetexte"/>
      </w:pPr>
    </w:p>
    <w:p w14:paraId="09D78109" w14:textId="77777777" w:rsidR="005D1709" w:rsidRDefault="005D1709" w:rsidP="008C2425">
      <w:pPr>
        <w:pStyle w:val="Titre3"/>
      </w:pPr>
      <w:bookmarkStart w:id="339" w:name="_Toc55141212"/>
      <w:r>
        <w:t>La réalisation du projet</w:t>
      </w:r>
      <w:bookmarkEnd w:id="339"/>
    </w:p>
    <w:p w14:paraId="2B7DF79C" w14:textId="77777777" w:rsidR="005D1709" w:rsidRDefault="005D1709" w:rsidP="008C2425">
      <w:pPr>
        <w:pStyle w:val="Titre4"/>
      </w:pPr>
      <w:bookmarkStart w:id="340" w:name="_Toc55141213"/>
      <w:r>
        <w:t>L’organisation :</w:t>
      </w:r>
      <w:bookmarkEnd w:id="340"/>
    </w:p>
    <w:p w14:paraId="1A90DE23" w14:textId="77777777" w:rsidR="005D1709" w:rsidRDefault="005D1709" w:rsidP="005D1709">
      <w:pPr>
        <w:pStyle w:val="Corpsdetexte"/>
      </w:pPr>
      <w:r>
        <w:lastRenderedPageBreak/>
        <w:t>Comme nous n’étions que deux développeur sur le projet, la communication se faisait :</w:t>
      </w:r>
    </w:p>
    <w:p w14:paraId="42A69C9D" w14:textId="77777777" w:rsidR="005D1709" w:rsidRDefault="005D1709" w:rsidP="00C01219">
      <w:pPr>
        <w:pStyle w:val="Corpsdetexte"/>
        <w:numPr>
          <w:ilvl w:val="0"/>
          <w:numId w:val="8"/>
        </w:numPr>
      </w:pPr>
      <w:r>
        <w:t>Le matin afin de déterminer les taches présentes sur le tableau Kanban que j’ai réalisé à l’aide de l’outil intégrer à GitHub.</w:t>
      </w:r>
    </w:p>
    <w:p w14:paraId="0CD2F9D9" w14:textId="77777777" w:rsidR="005D1709" w:rsidRDefault="005D1709" w:rsidP="00C01219">
      <w:pPr>
        <w:pStyle w:val="Corpsdetexte"/>
        <w:numPr>
          <w:ilvl w:val="0"/>
          <w:numId w:val="8"/>
        </w:numPr>
      </w:pPr>
      <w:r>
        <w:t xml:space="preserve">Le soir afin de déterminer notre état d’avancement et notre reste à faire sur les tâches encore en cours de développement. </w:t>
      </w:r>
    </w:p>
    <w:p w14:paraId="14C79FE6" w14:textId="77777777" w:rsidR="005D1709" w:rsidRDefault="005D1709" w:rsidP="005D1709">
      <w:pPr>
        <w:pStyle w:val="Corpsdetexte"/>
        <w:keepNext/>
      </w:pPr>
      <w:r w:rsidRPr="00BA0E30">
        <w:rPr>
          <w:noProof/>
          <w:lang w:val="fr-FR" w:eastAsia="fr-FR"/>
        </w:rPr>
        <w:drawing>
          <wp:inline distT="0" distB="0" distL="0" distR="0" wp14:anchorId="31D272E5" wp14:editId="718E87C4">
            <wp:extent cx="6210935" cy="36817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0935" cy="3681730"/>
                    </a:xfrm>
                    <a:prstGeom prst="rect">
                      <a:avLst/>
                    </a:prstGeom>
                  </pic:spPr>
                </pic:pic>
              </a:graphicData>
            </a:graphic>
          </wp:inline>
        </w:drawing>
      </w:r>
    </w:p>
    <w:p w14:paraId="494DF885" w14:textId="03E8DE1B" w:rsidR="005D1709" w:rsidRDefault="005D1709" w:rsidP="005D1709">
      <w:pPr>
        <w:pStyle w:val="Lgende"/>
        <w:jc w:val="center"/>
      </w:pPr>
      <w:r>
        <w:t xml:space="preserve">Figure </w:t>
      </w:r>
      <w:fldSimple w:instr=" SEQ Figure \* ARABIC ">
        <w:ins w:id="341" w:author="ROUX, Kénan" w:date="2020-11-03T23:14:00Z">
          <w:r w:rsidR="00FF4977">
            <w:rPr>
              <w:noProof/>
            </w:rPr>
            <w:t>20</w:t>
          </w:r>
        </w:ins>
        <w:del w:id="342" w:author="ROUX, Kénan" w:date="2020-11-03T22:08:00Z">
          <w:r w:rsidDel="00637AEE">
            <w:rPr>
              <w:noProof/>
            </w:rPr>
            <w:delText>16</w:delText>
          </w:r>
        </w:del>
      </w:fldSimple>
      <w:r>
        <w:t xml:space="preserve"> : État du tableau Kanban à J-3 du rendu final</w:t>
      </w:r>
    </w:p>
    <w:p w14:paraId="4F43E879" w14:textId="77777777" w:rsidR="005D1709" w:rsidRPr="00345A6D" w:rsidRDefault="005D1709" w:rsidP="005D1709"/>
    <w:p w14:paraId="7B3A41D8" w14:textId="77777777" w:rsidR="005D1709" w:rsidRDefault="005D1709" w:rsidP="005D1709">
      <w:pPr>
        <w:pStyle w:val="Corpsdetexte"/>
      </w:pPr>
      <w:r>
        <w:t xml:space="preserve">Les tâches, comme vous pouvez le voir étaient directement inspirées des scénarios des user stories. </w:t>
      </w:r>
    </w:p>
    <w:p w14:paraId="04FCFE26" w14:textId="77777777" w:rsidR="005D1709" w:rsidRDefault="005D1709" w:rsidP="005D1709">
      <w:pPr>
        <w:pStyle w:val="Corpsdetexte"/>
      </w:pPr>
      <w:r>
        <w:t>Nous avons travaillé tous les deux sur l’IDE « </w:t>
      </w:r>
      <w:r w:rsidRPr="005D322B">
        <w:t>Eclipse IDE for Enterprise Java Developers</w:t>
      </w:r>
      <w:r>
        <w:t> » en communications via l’outils Teams de Microsoft et avons utilisé GitHub comme répertoire de stockage du code source et pour la gestion de versions du code.</w:t>
      </w:r>
    </w:p>
    <w:p w14:paraId="78AEA2E3" w14:textId="77777777" w:rsidR="005D1709" w:rsidRDefault="005D1709" w:rsidP="005D1709">
      <w:pPr>
        <w:pStyle w:val="Corpsdetexte"/>
      </w:pPr>
      <w:r>
        <w:t>En ce qui concerne la gestion de versions du code sources, nous nous somme organisé comme suit :</w:t>
      </w:r>
    </w:p>
    <w:p w14:paraId="5EABC950" w14:textId="77777777" w:rsidR="005D1709" w:rsidRDefault="005D1709" w:rsidP="00C01219">
      <w:pPr>
        <w:pStyle w:val="Corpsdetexte"/>
        <w:numPr>
          <w:ilvl w:val="0"/>
          <w:numId w:val="8"/>
        </w:numPr>
      </w:pPr>
      <w:r>
        <w:t>Une branche par développeur, sur laquelle nous développions les fonctionnalités que nous avions choisi d’implémenter.</w:t>
      </w:r>
    </w:p>
    <w:p w14:paraId="7F56DCCC" w14:textId="77777777" w:rsidR="005D1709" w:rsidRPr="00345A6D" w:rsidRDefault="005D1709" w:rsidP="00C01219">
      <w:pPr>
        <w:pStyle w:val="Corpsdetexte"/>
        <w:numPr>
          <w:ilvl w:val="0"/>
          <w:numId w:val="8"/>
        </w:numPr>
      </w:pPr>
      <w:r>
        <w:t>Une branche Master sur laquelle nous faisions un « pull request » de nos branches respectives lorsque les fonctionnalités implémentées sur celles-ci étaient testées et stables.</w:t>
      </w:r>
    </w:p>
    <w:p w14:paraId="42617D0A" w14:textId="77777777" w:rsidR="005D1709" w:rsidRDefault="005D1709" w:rsidP="005D1709">
      <w:pPr>
        <w:pStyle w:val="Corpsdetexte"/>
      </w:pPr>
    </w:p>
    <w:p w14:paraId="3106B715" w14:textId="77777777" w:rsidR="005D1709" w:rsidRDefault="005D1709" w:rsidP="008C2425">
      <w:pPr>
        <w:pStyle w:val="Titre4"/>
      </w:pPr>
      <w:bookmarkStart w:id="343" w:name="_Toc55141214"/>
      <w:r>
        <w:lastRenderedPageBreak/>
        <w:t>Le développement</w:t>
      </w:r>
      <w:bookmarkEnd w:id="343"/>
    </w:p>
    <w:p w14:paraId="69AA8149" w14:textId="77777777" w:rsidR="005D1709" w:rsidRDefault="005D1709" w:rsidP="005D1709">
      <w:pPr>
        <w:pStyle w:val="Corpsdetexte"/>
      </w:pPr>
    </w:p>
    <w:p w14:paraId="4D2EB37F" w14:textId="77777777" w:rsidR="005D1709" w:rsidRDefault="005D1709" w:rsidP="005D1709">
      <w:pPr>
        <w:pStyle w:val="Corpsdetexte"/>
      </w:pPr>
      <w:r>
        <w:t>Pour le développement j’ai commencé par la couche entités de l’application en me servant de l’outils JPA Tools d’Eclipse qui, à partir de la base de donnée, me permet de générer une partie du code des classe entité. Puis je me suis attelé à la couche contrôleur et service tout en créant les DTO dont j’allais avoir besoin pour l’affichage des objets/entités dans les vues et l’intégration des données formulaires dans ma base.</w:t>
      </w:r>
    </w:p>
    <w:p w14:paraId="13A8F125" w14:textId="77777777" w:rsidR="005D1709" w:rsidRDefault="005D1709" w:rsidP="005D1709">
      <w:pPr>
        <w:pStyle w:val="Corpsdetexte"/>
      </w:pPr>
      <w:r>
        <w:t>Pendant ce temps Patrick s’occupais de la partie Data Access Objets pour l’accès à la base de données et l’exécution de requêtes.</w:t>
      </w:r>
    </w:p>
    <w:p w14:paraId="5337E265" w14:textId="77777777" w:rsidR="005D1709" w:rsidRDefault="005D1709" w:rsidP="005D1709">
      <w:pPr>
        <w:pStyle w:val="Corpsdetexte"/>
      </w:pPr>
      <w:r>
        <w:t>Bien évidemment, nous avons tous les deux put s’atteler au développement d’une classe de chacune des couches de l’application.</w:t>
      </w:r>
    </w:p>
    <w:p w14:paraId="21F5213F" w14:textId="77777777" w:rsidR="005D1709" w:rsidRDefault="005D1709" w:rsidP="005D1709">
      <w:pPr>
        <w:pStyle w:val="Corpsdetexte"/>
      </w:pPr>
      <w:r>
        <w:t>Voici pour exemple une capture du code du contrôleur d’Itinéraires :</w:t>
      </w:r>
    </w:p>
    <w:p w14:paraId="54093E95" w14:textId="77777777" w:rsidR="005D1709" w:rsidRDefault="005D1709" w:rsidP="005D1709">
      <w:pPr>
        <w:pStyle w:val="Corpsdetexte"/>
        <w:keepNext/>
      </w:pPr>
      <w:r>
        <w:rPr>
          <w:noProof/>
          <w:lang w:val="fr-FR" w:eastAsia="fr-FR"/>
        </w:rPr>
        <w:drawing>
          <wp:inline distT="0" distB="0" distL="0" distR="0" wp14:anchorId="03FB5C79" wp14:editId="5D174195">
            <wp:extent cx="6400800" cy="4843955"/>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440" cy="4851250"/>
                    </a:xfrm>
                    <a:prstGeom prst="rect">
                      <a:avLst/>
                    </a:prstGeom>
                  </pic:spPr>
                </pic:pic>
              </a:graphicData>
            </a:graphic>
          </wp:inline>
        </w:drawing>
      </w:r>
    </w:p>
    <w:p w14:paraId="01B2CC06" w14:textId="06199323" w:rsidR="005D1709" w:rsidRDefault="005D1709" w:rsidP="005D1709">
      <w:pPr>
        <w:pStyle w:val="Lgende"/>
        <w:jc w:val="center"/>
      </w:pPr>
      <w:r>
        <w:t xml:space="preserve">Figure </w:t>
      </w:r>
      <w:fldSimple w:instr=" SEQ Figure \* ARABIC ">
        <w:ins w:id="344" w:author="ROUX, Kénan" w:date="2020-11-03T23:14:00Z">
          <w:r w:rsidR="00FF4977">
            <w:rPr>
              <w:noProof/>
            </w:rPr>
            <w:t>21</w:t>
          </w:r>
        </w:ins>
        <w:del w:id="345" w:author="ROUX, Kénan" w:date="2020-11-03T22:08:00Z">
          <w:r w:rsidDel="00637AEE">
            <w:rPr>
              <w:noProof/>
            </w:rPr>
            <w:delText>17</w:delText>
          </w:r>
        </w:del>
      </w:fldSimple>
      <w:r>
        <w:t xml:space="preserve"> : Extrait du code d'ItineraireControleur</w:t>
      </w:r>
    </w:p>
    <w:p w14:paraId="4349B941" w14:textId="77777777" w:rsidR="007E46E7" w:rsidRDefault="007E46E7" w:rsidP="007E46E7">
      <w:pPr>
        <w:pStyle w:val="Corpsdetexte"/>
      </w:pPr>
    </w:p>
    <w:p w14:paraId="7E54B97F" w14:textId="77777777" w:rsidR="007E46E7" w:rsidRDefault="007E46E7" w:rsidP="00345A6D">
      <w:pPr>
        <w:pStyle w:val="Corpsdetexte"/>
      </w:pPr>
    </w:p>
    <w:p w14:paraId="135D278A" w14:textId="77777777" w:rsidR="005D322B" w:rsidRPr="00345A6D" w:rsidRDefault="007E46E7" w:rsidP="00345A6D">
      <w:pPr>
        <w:pStyle w:val="Corpsdetexte"/>
        <w:sectPr w:rsidR="005D322B" w:rsidRPr="00345A6D" w:rsidSect="00A851F3">
          <w:footerReference w:type="default" r:id="rId48"/>
          <w:footerReference w:type="first" r:id="rId49"/>
          <w:type w:val="continuous"/>
          <w:pgSz w:w="11906" w:h="16838" w:code="9"/>
          <w:pgMar w:top="1728" w:right="991" w:bottom="1440" w:left="1134" w:header="720" w:footer="720" w:gutter="0"/>
          <w:pgNumType w:start="0"/>
          <w:cols w:space="720"/>
          <w:titlePg/>
          <w:docGrid w:linePitch="360"/>
        </w:sectPr>
      </w:pPr>
      <w:r>
        <w:lastRenderedPageBreak/>
        <w:br w:type="page"/>
      </w:r>
    </w:p>
    <w:p w14:paraId="77C289E8" w14:textId="77777777" w:rsidR="007E46E7" w:rsidRDefault="007E46E7" w:rsidP="00FB44B0">
      <w:pPr>
        <w:pStyle w:val="Titre1"/>
        <w:numPr>
          <w:ilvl w:val="0"/>
          <w:numId w:val="0"/>
        </w:numPr>
      </w:pPr>
    </w:p>
    <w:p w14:paraId="7D3192FF" w14:textId="77777777" w:rsidR="007E46E7" w:rsidRDefault="007E46E7" w:rsidP="007E46E7">
      <w:pPr>
        <w:pStyle w:val="Corpsdetexte"/>
        <w:rPr>
          <w:rFonts w:asciiTheme="majorHAnsi" w:hAnsiTheme="majorHAnsi"/>
          <w:color w:val="363534" w:themeColor="text1"/>
          <w:sz w:val="36"/>
          <w:szCs w:val="28"/>
        </w:rPr>
      </w:pPr>
      <w:r>
        <w:br w:type="page"/>
      </w:r>
    </w:p>
    <w:p w14:paraId="71E13B71" w14:textId="77777777" w:rsidR="009B68A8" w:rsidRDefault="009B68A8" w:rsidP="00FB44B0">
      <w:pPr>
        <w:pStyle w:val="Titre1"/>
      </w:pPr>
      <w:bookmarkStart w:id="346" w:name="_Toc55141215"/>
      <w:r w:rsidRPr="0067764B">
        <w:lastRenderedPageBreak/>
        <w:t>Annexes</w:t>
      </w:r>
      <w:r>
        <w:t> :</w:t>
      </w:r>
      <w:bookmarkEnd w:id="346"/>
    </w:p>
    <w:p w14:paraId="68B25329" w14:textId="77777777" w:rsidR="009B68A8" w:rsidRDefault="009B68A8" w:rsidP="009B68A8">
      <w:r>
        <w:t xml:space="preserve"> </w:t>
      </w:r>
    </w:p>
    <w:p w14:paraId="1C2D4881" w14:textId="77777777" w:rsidR="009B68A8" w:rsidRPr="00355E1B" w:rsidRDefault="009B68A8" w:rsidP="009B68A8">
      <w:pPr>
        <w:autoSpaceDE w:val="0"/>
        <w:autoSpaceDN w:val="0"/>
        <w:adjustRightInd w:val="0"/>
        <w:spacing w:line="240" w:lineRule="auto"/>
        <w:rPr>
          <w:rFonts w:ascii="Times New Roman" w:hAnsi="Times New Roman"/>
          <w:color w:val="000000"/>
          <w:sz w:val="32"/>
          <w:szCs w:val="32"/>
        </w:rPr>
      </w:pPr>
      <w:r w:rsidRPr="00355E1B">
        <w:rPr>
          <w:rFonts w:ascii="Times New Roman" w:hAnsi="Times New Roman"/>
          <w:color w:val="000000"/>
          <w:sz w:val="23"/>
          <w:szCs w:val="23"/>
        </w:rPr>
        <w:t xml:space="preserve">Vous noterez l’origine et la durée sous la forme </w:t>
      </w:r>
      <w:r w:rsidRPr="00355E1B">
        <w:rPr>
          <w:rFonts w:ascii="Times New Roman" w:hAnsi="Times New Roman"/>
          <w:b/>
          <w:bCs/>
          <w:color w:val="000000"/>
          <w:sz w:val="32"/>
          <w:szCs w:val="32"/>
        </w:rPr>
        <w:t>O</w:t>
      </w:r>
      <w:r w:rsidRPr="00355E1B">
        <w:rPr>
          <w:rFonts w:ascii="Times New Roman" w:hAnsi="Times New Roman"/>
          <w:color w:val="000000"/>
          <w:sz w:val="32"/>
          <w:szCs w:val="32"/>
        </w:rPr>
        <w:t>(</w:t>
      </w:r>
      <w:r w:rsidRPr="00355E1B">
        <w:rPr>
          <w:rFonts w:ascii="Times New Roman" w:hAnsi="Times New Roman"/>
          <w:i/>
          <w:iCs/>
          <w:color w:val="000000"/>
          <w:sz w:val="32"/>
          <w:szCs w:val="32"/>
        </w:rPr>
        <w:t xml:space="preserve">n </w:t>
      </w:r>
      <w:r w:rsidRPr="00355E1B">
        <w:rPr>
          <w:rFonts w:ascii="Times New Roman" w:hAnsi="Times New Roman"/>
          <w:b/>
          <w:bCs/>
          <w:color w:val="000000"/>
          <w:sz w:val="32"/>
          <w:szCs w:val="32"/>
        </w:rPr>
        <w:t>d</w:t>
      </w:r>
      <w:r w:rsidRPr="00355E1B">
        <w:rPr>
          <w:rFonts w:ascii="Times New Roman" w:hAnsi="Times New Roman"/>
          <w:color w:val="000000"/>
          <w:sz w:val="32"/>
          <w:szCs w:val="32"/>
        </w:rPr>
        <w:t xml:space="preserve">) </w:t>
      </w:r>
    </w:p>
    <w:p w14:paraId="104332F7"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Où </w:t>
      </w:r>
      <w:r w:rsidRPr="00355E1B">
        <w:rPr>
          <w:rFonts w:ascii="Times New Roman" w:hAnsi="Times New Roman"/>
          <w:b/>
          <w:bCs/>
          <w:color w:val="000000"/>
          <w:sz w:val="32"/>
          <w:szCs w:val="32"/>
        </w:rPr>
        <w:t xml:space="preserve">O </w:t>
      </w:r>
      <w:r w:rsidRPr="00355E1B">
        <w:rPr>
          <w:rFonts w:ascii="Times New Roman" w:hAnsi="Times New Roman"/>
          <w:color w:val="000000"/>
          <w:sz w:val="23"/>
          <w:szCs w:val="23"/>
        </w:rPr>
        <w:t xml:space="preserve">est l’origine, vous pouvez indiquer et par ordre de priorité : </w:t>
      </w:r>
    </w:p>
    <w:p w14:paraId="7D06E6BF"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E = Activité en Entreprise, </w:t>
      </w:r>
    </w:p>
    <w:p w14:paraId="0CCF365C"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B = Activité bénévole </w:t>
      </w:r>
    </w:p>
    <w:p w14:paraId="04651C66"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F = Cours de Formation, </w:t>
      </w:r>
    </w:p>
    <w:p w14:paraId="35FF38A4"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Où </w:t>
      </w:r>
      <w:r w:rsidRPr="00355E1B">
        <w:rPr>
          <w:rFonts w:ascii="Times New Roman" w:hAnsi="Times New Roman"/>
          <w:i/>
          <w:iCs/>
          <w:color w:val="000000"/>
          <w:sz w:val="32"/>
          <w:szCs w:val="32"/>
        </w:rPr>
        <w:t xml:space="preserve">n </w:t>
      </w:r>
      <w:r w:rsidRPr="00355E1B">
        <w:rPr>
          <w:rFonts w:ascii="Times New Roman" w:hAnsi="Times New Roman"/>
          <w:color w:val="000000"/>
          <w:sz w:val="23"/>
          <w:szCs w:val="23"/>
        </w:rPr>
        <w:t xml:space="preserve">est la quantité de durée. </w:t>
      </w:r>
    </w:p>
    <w:p w14:paraId="1B2CBF47"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Où </w:t>
      </w:r>
      <w:r w:rsidRPr="00355E1B">
        <w:rPr>
          <w:rFonts w:ascii="Times New Roman" w:hAnsi="Times New Roman"/>
          <w:b/>
          <w:bCs/>
          <w:color w:val="000000"/>
          <w:sz w:val="32"/>
          <w:szCs w:val="32"/>
        </w:rPr>
        <w:t xml:space="preserve">d </w:t>
      </w:r>
      <w:r w:rsidRPr="00355E1B">
        <w:rPr>
          <w:rFonts w:ascii="Times New Roman" w:hAnsi="Times New Roman"/>
          <w:color w:val="000000"/>
          <w:sz w:val="23"/>
          <w:szCs w:val="23"/>
        </w:rPr>
        <w:t xml:space="preserve">est l’unité de durée, vous pouvez indiquer : </w:t>
      </w:r>
    </w:p>
    <w:p w14:paraId="1EB2B626" w14:textId="77777777" w:rsidR="009B68A8" w:rsidRPr="00355E1B"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S = semaines, </w:t>
      </w:r>
    </w:p>
    <w:p w14:paraId="4902A1DA" w14:textId="77777777" w:rsidR="009B68A8" w:rsidRDefault="009B68A8" w:rsidP="009B68A8">
      <w:pPr>
        <w:autoSpaceDE w:val="0"/>
        <w:autoSpaceDN w:val="0"/>
        <w:adjustRightInd w:val="0"/>
        <w:spacing w:line="240" w:lineRule="auto"/>
        <w:rPr>
          <w:rFonts w:ascii="Times New Roman" w:hAnsi="Times New Roman"/>
          <w:color w:val="000000"/>
          <w:sz w:val="23"/>
          <w:szCs w:val="23"/>
        </w:rPr>
      </w:pPr>
      <w:r w:rsidRPr="00355E1B">
        <w:rPr>
          <w:rFonts w:ascii="Times New Roman" w:hAnsi="Times New Roman"/>
          <w:color w:val="000000"/>
          <w:sz w:val="23"/>
          <w:szCs w:val="23"/>
        </w:rPr>
        <w:t xml:space="preserve">M = mois, </w:t>
      </w:r>
    </w:p>
    <w:p w14:paraId="0507FE11" w14:textId="77777777" w:rsidR="009B68A8" w:rsidRPr="009B68A8" w:rsidRDefault="009B68A8" w:rsidP="009B68A8">
      <w:pPr>
        <w:autoSpaceDE w:val="0"/>
        <w:autoSpaceDN w:val="0"/>
        <w:adjustRightInd w:val="0"/>
        <w:spacing w:line="240" w:lineRule="auto"/>
        <w:rPr>
          <w:rFonts w:ascii="Times New Roman" w:hAnsi="Times New Roman"/>
          <w:color w:val="000000"/>
          <w:sz w:val="23"/>
          <w:szCs w:val="23"/>
        </w:rPr>
      </w:pPr>
      <w:r>
        <w:rPr>
          <w:rFonts w:ascii="Times New Roman" w:hAnsi="Times New Roman"/>
          <w:color w:val="000000"/>
          <w:sz w:val="23"/>
          <w:szCs w:val="23"/>
        </w:rPr>
        <w:t>A</w:t>
      </w:r>
      <w:r w:rsidRPr="00355E1B">
        <w:rPr>
          <w:rFonts w:ascii="Times New Roman" w:hAnsi="Times New Roman"/>
          <w:color w:val="000000"/>
          <w:sz w:val="23"/>
          <w:szCs w:val="23"/>
        </w:rPr>
        <w:t xml:space="preserve"> = années</w:t>
      </w:r>
    </w:p>
    <w:p w14:paraId="1EAA8BCC" w14:textId="77777777" w:rsidR="009765F9" w:rsidRDefault="0005708B">
      <w:r>
        <w:br w:type="page"/>
      </w:r>
    </w:p>
    <w:p w14:paraId="0FC1DEBD" w14:textId="77777777" w:rsidR="00F26FCB" w:rsidRDefault="00F26FCB" w:rsidP="00CF268C">
      <w:pPr>
        <w:pStyle w:val="Titre2"/>
      </w:pPr>
      <w:bookmarkStart w:id="347" w:name="_Toc55141216"/>
      <w:r>
        <w:lastRenderedPageBreak/>
        <w:t>User Stories RandoUdev3</w:t>
      </w:r>
      <w:bookmarkEnd w:id="347"/>
      <w:r>
        <w:t> </w:t>
      </w:r>
    </w:p>
    <w:p w14:paraId="1B8AB308"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 : Créer un itinéraire et ses étapes</w:t>
      </w:r>
    </w:p>
    <w:p w14:paraId="3303007D"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crée un itinéraire de randonnée avec toutes ses étapes.</w:t>
      </w:r>
    </w:p>
    <w:p w14:paraId="1536994C"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à l’aide de un ou plusieurs formulaires de créer un itinéraire de randonnée. Un itinéraire est défini par son nom, le niveau attendu (débutant, normal, confirmé) et la liste des étapes qu'il contient. Une étape possède un identifiant unique (qui peut être créé par le système), un nom et une description. L’ordre des étapes est important pour décrire l’itinéraire.</w:t>
      </w:r>
    </w:p>
    <w:p w14:paraId="6AA3C2F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2 : Afficher la liste des itinéraires</w:t>
      </w:r>
    </w:p>
    <w:p w14:paraId="277A523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la liste des itinéraires.</w:t>
      </w:r>
    </w:p>
    <w:p w14:paraId="1AB110CD"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d’afficher la liste des itinéraires créés en affichant au moins le nom de l’itinéraire.</w:t>
      </w:r>
    </w:p>
    <w:p w14:paraId="15DE55E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3 : Afficher le détail d’un itinéraire</w:t>
      </w:r>
    </w:p>
    <w:p w14:paraId="0D913E3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le détail d’un itinéraire.</w:t>
      </w:r>
    </w:p>
    <w:p w14:paraId="180C23D7"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de consulter le détail d’un itinéraire en affichant toutes les informations (nom, niveau requis et liste des étapes).</w:t>
      </w:r>
    </w:p>
    <w:p w14:paraId="24C7A58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4 : Modifier un itinéraire</w:t>
      </w:r>
    </w:p>
    <w:p w14:paraId="1A251AC2"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les informations d’un itinéraire (nom, niveau de difficulté et/ou description).</w:t>
      </w:r>
    </w:p>
    <w:p w14:paraId="1C80569A"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5 : Modifier les étapes d’un itinéraire</w:t>
      </w:r>
    </w:p>
    <w:p w14:paraId="0287086C" w14:textId="77777777" w:rsidR="00F26FCB" w:rsidRDefault="00F26FCB" w:rsidP="00F26FCB">
      <w:pPr>
        <w:autoSpaceDE w:val="0"/>
        <w:autoSpaceDN w:val="0"/>
        <w:adjustRightInd w:val="0"/>
        <w:spacing w:line="240" w:lineRule="auto"/>
        <w:rPr>
          <w:rFonts w:ascii="LiberationSerif-Italic" w:hAnsi="LiberationSerif-Italic" w:cs="LiberationSerif-Italic"/>
          <w:i/>
          <w:iCs/>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la liste des étapes d’un itinéraire pour en ajouter ou en supprimer.</w:t>
      </w:r>
    </w:p>
    <w:p w14:paraId="115ACCBD"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6 : Modifier une étape</w:t>
      </w:r>
    </w:p>
    <w:p w14:paraId="636D164C"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 contenu d’une étape (nom ou description).</w:t>
      </w:r>
    </w:p>
    <w:p w14:paraId="6AFD55D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7 : Supprimer un itinéraire</w:t>
      </w:r>
    </w:p>
    <w:p w14:paraId="13D24EEE"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supprime un itinéraire.</w:t>
      </w:r>
    </w:p>
    <w:p w14:paraId="062ABAD5"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8 : Imprimer les panneaux d’étape</w:t>
      </w:r>
    </w:p>
    <w:p w14:paraId="304E43F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j’imprime les panneaux de chaque étape afin de pouvoir les afficher sur les différents sites.</w:t>
      </w:r>
    </w:p>
    <w:p w14:paraId="45921241"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d’imprimer sur une feuille A4 les informations de chaque étape : son nom, sa description et un QR Code permettant d’accéder aux informations en ligne pour cette étape.</w:t>
      </w:r>
    </w:p>
    <w:p w14:paraId="0FD311F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9 : Scanner le QR Code d’une étape</w:t>
      </w:r>
    </w:p>
    <w:p w14:paraId="2F642B9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scanne le QR Code de l’étape avec mon smartphone afin d’accéder en ligne au détail de l’étape (son nom et sa description).</w:t>
      </w:r>
    </w:p>
    <w:p w14:paraId="30E8D5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10 : J’aime une étape</w:t>
      </w:r>
    </w:p>
    <w:p w14:paraId="6F56A8E4"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signale que j’aime une étape avec mon smartphone.</w:t>
      </w:r>
    </w:p>
    <w:p w14:paraId="6A9A2504" w14:textId="77777777" w:rsidR="00F26FCB" w:rsidRDefault="00F26FCB" w:rsidP="00F26FCB">
      <w:pPr>
        <w:pStyle w:val="Corpsdetexte"/>
        <w:rPr>
          <w:rFonts w:ascii="LiberationSerif" w:hAnsi="LiberationSerif" w:cs="LiberationSerif"/>
          <w:szCs w:val="24"/>
          <w:lang w:val="fr-FR" w:eastAsia="fr-CA"/>
        </w:rPr>
      </w:pPr>
      <w:r>
        <w:rPr>
          <w:rFonts w:ascii="LiberationSerif" w:hAnsi="LiberationSerif" w:cs="LiberationSerif"/>
          <w:szCs w:val="24"/>
          <w:lang w:val="fr-FR" w:eastAsia="fr-CA"/>
        </w:rPr>
        <w:t xml:space="preserve">Une fois le QR Code scanné, il doit être possible de cliquer sur un bouton </w:t>
      </w:r>
      <w:r>
        <w:rPr>
          <w:rFonts w:ascii="LiberationSerif-Italic" w:hAnsi="LiberationSerif-Italic" w:cs="LiberationSerif-Italic"/>
          <w:i/>
          <w:iCs/>
          <w:szCs w:val="24"/>
          <w:lang w:val="fr-FR" w:eastAsia="fr-CA"/>
        </w:rPr>
        <w:t>j’aime</w:t>
      </w:r>
      <w:r>
        <w:rPr>
          <w:rFonts w:ascii="LiberationSerif" w:hAnsi="LiberationSerif" w:cs="LiberationSerif"/>
          <w:szCs w:val="24"/>
          <w:lang w:val="fr-FR" w:eastAsia="fr-CA"/>
        </w:rPr>
        <w:t>.</w:t>
      </w:r>
    </w:p>
    <w:p w14:paraId="368B03C3"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11 : Consulter le total des personnes ayant aimé une étape</w:t>
      </w:r>
    </w:p>
    <w:p w14:paraId="0E1C2C9B"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 total des personnes ayant aimé l’étape où je me trouve.</w:t>
      </w:r>
    </w:p>
    <w:p w14:paraId="69E7E4D6"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 xml:space="preserve">Ce scénario implique que les données d’une étape doivent aussi contenir le score de </w:t>
      </w:r>
      <w:r>
        <w:rPr>
          <w:rFonts w:ascii="LiberationSerif-Italic" w:hAnsi="LiberationSerif-Italic" w:cs="LiberationSerif-Italic"/>
          <w:i/>
          <w:iCs/>
          <w:sz w:val="24"/>
          <w:szCs w:val="24"/>
          <w:lang w:val="fr-FR" w:eastAsia="fr-CA"/>
        </w:rPr>
        <w:t xml:space="preserve">j’aime. </w:t>
      </w:r>
      <w:r>
        <w:rPr>
          <w:rFonts w:ascii="LiberationSerif" w:hAnsi="LiberationSerif" w:cs="LiberationSerif"/>
          <w:sz w:val="24"/>
          <w:szCs w:val="24"/>
          <w:lang w:val="fr-FR" w:eastAsia="fr-CA"/>
        </w:rPr>
        <w:t>Ce total doit être affiché sur le smartphone du randonneur en même temps que le nom et la description de l’étape.</w:t>
      </w:r>
    </w:p>
    <w:p w14:paraId="0042DE3B"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lastRenderedPageBreak/>
        <w:t>Scénario 12 : Envoyer un commentaire pour une étape</w:t>
      </w:r>
    </w:p>
    <w:p w14:paraId="205433E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j’envoie un commentaire avec mon pseudo sur une étape depuis mon</w:t>
      </w:r>
    </w:p>
    <w:p w14:paraId="5958272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smartphone.</w:t>
      </w:r>
    </w:p>
    <w:p w14:paraId="25E292D4"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d’envoyer un commentaire. Un commentaire est composé d’un pseudo, d’une date et d’un message.</w:t>
      </w:r>
    </w:p>
    <w:p w14:paraId="0027A76F" w14:textId="77777777" w:rsidR="00F26FCB" w:rsidRDefault="00F26FCB" w:rsidP="00F26FCB">
      <w:pPr>
        <w:autoSpaceDE w:val="0"/>
        <w:autoSpaceDN w:val="0"/>
        <w:adjustRightInd w:val="0"/>
        <w:spacing w:line="240" w:lineRule="auto"/>
        <w:rPr>
          <w:rFonts w:ascii="LiberationSerif" w:hAnsi="LiberationSerif" w:cs="LiberationSerif"/>
          <w:sz w:val="22"/>
          <w:lang w:val="fr-FR" w:eastAsia="fr-CA"/>
        </w:rPr>
      </w:pPr>
      <w:r>
        <w:rPr>
          <w:rFonts w:ascii="LiberationSerif" w:hAnsi="LiberationSerif" w:cs="LiberationSerif"/>
          <w:sz w:val="22"/>
          <w:lang w:val="fr-FR" w:eastAsia="fr-CA"/>
        </w:rPr>
        <w:t>Idéalement, le randonneur ne devrait avoir à saisir son pseudo qu’une seule fois.</w:t>
      </w:r>
    </w:p>
    <w:p w14:paraId="0C4F0DB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13 : Consulter les commentaires d’une étapes</w:t>
      </w:r>
    </w:p>
    <w:p w14:paraId="4FCCF3E7"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commentaires pour l’étape laissés par tous les</w:t>
      </w:r>
    </w:p>
    <w:p w14:paraId="04B5BA68"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randonneurs.</w:t>
      </w:r>
    </w:p>
    <w:p w14:paraId="4ABCD5A3"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la liste de tous les commentaires par ordre antéchronologique. Un commentaire est composé d’un pseudo, d’une date et d’un message.</w:t>
      </w:r>
    </w:p>
    <w:p w14:paraId="495CAE59"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14 : Envoyer une photo de l’étape</w:t>
      </w:r>
    </w:p>
    <w:p w14:paraId="039967E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partage mon expérience en prenant une photo.</w:t>
      </w:r>
    </w:p>
    <w:p w14:paraId="2F3394AF"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prendre une photo pour l’envoyer au serveur.</w:t>
      </w:r>
    </w:p>
    <w:p w14:paraId="68DBC4E7"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15 : Consulter les photos d’une étape</w:t>
      </w:r>
    </w:p>
    <w:p w14:paraId="521DCF1F"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photos d’une étape.</w:t>
      </w:r>
    </w:p>
    <w:p w14:paraId="5C9FC61B"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les photos prises par tous les randonneurs.</w:t>
      </w:r>
    </w:p>
    <w:p w14:paraId="787FDE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16 : Sécuriser l’application Web pour le responsable de l’association de randonnées</w:t>
      </w:r>
    </w:p>
    <w:p w14:paraId="5C8B0618"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d’association de randonnées, je dois saisir mon login et mon mot de passe pour accéder à l’application de gestion des itinéraires.</w:t>
      </w:r>
    </w:p>
    <w:p w14:paraId="5C75AC3F" w14:textId="77777777" w:rsidR="009765F9" w:rsidRPr="009765F9" w:rsidRDefault="00F26FCB" w:rsidP="00CF268C">
      <w:pPr>
        <w:pStyle w:val="Titre2"/>
      </w:pPr>
      <w:bookmarkStart w:id="348" w:name="_Toc55141217"/>
      <w:r>
        <w:rPr>
          <w:rFonts w:ascii="LiberationSerif" w:hAnsi="LiberationSerif" w:cs="LiberationSerif"/>
          <w:szCs w:val="24"/>
          <w:lang w:val="fr-FR" w:eastAsia="fr-CA"/>
        </w:rPr>
        <w:t xml:space="preserve">Ce scénario ne concerne pas le randonneur pour qui l’accès à l’application se fait </w:t>
      </w:r>
      <w:r>
        <w:rPr>
          <w:rFonts w:ascii="LiberationSerif-Italic" w:hAnsi="LiberationSerif-Italic" w:cs="LiberationSerif-Italic"/>
          <w:i/>
          <w:iCs/>
          <w:szCs w:val="24"/>
          <w:lang w:val="fr-FR" w:eastAsia="fr-CA"/>
        </w:rPr>
        <w:t xml:space="preserve">via </w:t>
      </w:r>
      <w:r>
        <w:rPr>
          <w:rFonts w:ascii="LiberationSerif" w:hAnsi="LiberationSerif" w:cs="LiberationSerif"/>
          <w:szCs w:val="24"/>
          <w:lang w:val="fr-FR" w:eastAsia="fr-CA"/>
        </w:rPr>
        <w:t>le QR Code.</w:t>
      </w:r>
      <w:r w:rsidR="009765F9">
        <w:t>Script</w:t>
      </w:r>
      <w:r w:rsidR="00756E5D">
        <w:t xml:space="preserve"> </w:t>
      </w:r>
      <w:r w:rsidR="009765F9">
        <w:t>SQL-RandoUDEV</w:t>
      </w:r>
      <w:bookmarkEnd w:id="348"/>
      <w:r w:rsidR="009765F9">
        <w:t xml:space="preserve"> </w:t>
      </w:r>
    </w:p>
    <w:p w14:paraId="295DCB7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drop</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FF0000"/>
          <w:sz w:val="20"/>
          <w:szCs w:val="20"/>
          <w:lang w:val="fr-FR" w:eastAsia="fr-CA"/>
        </w:rPr>
        <w:t>;</w:t>
      </w:r>
    </w:p>
    <w:p w14:paraId="0E52B71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1646F6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character</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set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'UTF8'</w:t>
      </w:r>
      <w:r>
        <w:rPr>
          <w:rFonts w:ascii="Consolas" w:hAnsi="Consolas" w:cs="Consolas"/>
          <w:color w:val="FF0000"/>
          <w:sz w:val="20"/>
          <w:szCs w:val="20"/>
          <w:lang w:val="fr-FR" w:eastAsia="fr-CA"/>
        </w:rPr>
        <w:t>;</w:t>
      </w:r>
    </w:p>
    <w:p w14:paraId="3B592A0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AD62C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use</w:t>
      </w:r>
      <w:r>
        <w:rPr>
          <w:rFonts w:ascii="Consolas" w:hAnsi="Consolas" w:cs="Consolas"/>
          <w:color w:val="000000"/>
          <w:sz w:val="20"/>
          <w:szCs w:val="20"/>
          <w:lang w:val="fr-FR" w:eastAsia="fr-CA"/>
        </w:rPr>
        <w:t xml:space="preserve"> RandoUDEV3</w:t>
      </w:r>
      <w:r>
        <w:rPr>
          <w:rFonts w:ascii="Consolas" w:hAnsi="Consolas" w:cs="Consolas"/>
          <w:color w:val="FF0000"/>
          <w:sz w:val="20"/>
          <w:szCs w:val="20"/>
          <w:lang w:val="fr-FR" w:eastAsia="fr-CA"/>
        </w:rPr>
        <w:t>;</w:t>
      </w:r>
    </w:p>
    <w:p w14:paraId="24B3FE4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82FDA2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p>
    <w:p w14:paraId="4ED06ED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2D383CA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17C1F7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`niveau`</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ENUM</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'Debutant'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'Normal'</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'Confirme'</w:t>
      </w:r>
      <w:r>
        <w:rPr>
          <w:rFonts w:ascii="Consolas" w:hAnsi="Consolas" w:cs="Consolas"/>
          <w:color w:val="000000"/>
          <w:sz w:val="20"/>
          <w:szCs w:val="20"/>
          <w:lang w:val="fr-FR" w:eastAsia="fr-CA"/>
        </w:rPr>
        <w:t>)</w:t>
      </w:r>
    </w:p>
    <w:p w14:paraId="71CF428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7377D3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CBC14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p>
    <w:p w14:paraId="31C1DAB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4F175B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3E3E1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`description`</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4E0797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`nb_like`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11</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default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'0'</w:t>
      </w:r>
    </w:p>
    <w:p w14:paraId="12A1330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4D2FA17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751E06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p>
    <w:p w14:paraId="5B1A42D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982AB7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44F7BB2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D3D4B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lastRenderedPageBreak/>
        <w:t xml:space="preserve">  </w:t>
      </w:r>
      <w:r>
        <w:rPr>
          <w:rFonts w:ascii="Consolas" w:hAnsi="Consolas" w:cs="Consolas"/>
          <w:color w:val="000080"/>
          <w:sz w:val="20"/>
          <w:szCs w:val="20"/>
          <w:lang w:val="fr-FR" w:eastAsia="fr-CA"/>
        </w:rPr>
        <w:t>`num_etape`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p>
    <w:p w14:paraId="4F94022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7C23DA0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066F1C8D"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`Utilisateur`</w:t>
      </w:r>
      <w:r>
        <w:rPr>
          <w:rFonts w:ascii="Consolas" w:hAnsi="Consolas" w:cs="Consolas"/>
          <w:color w:val="000000"/>
          <w:sz w:val="20"/>
          <w:szCs w:val="20"/>
          <w:lang w:val="fr-FR" w:eastAsia="fr-CA"/>
        </w:rPr>
        <w:t xml:space="preserve"> (</w:t>
      </w:r>
    </w:p>
    <w:p w14:paraId="6FA70C1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687910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`pseudo`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49D41FF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`mdp`</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9DA75B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`role`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7CE3799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DBBD2C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992A03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p>
    <w:p w14:paraId="3919627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DE2DB6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2306C68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blob</w:t>
      </w:r>
    </w:p>
    <w:p w14:paraId="55FBA61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21F10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CB9902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p>
    <w:p w14:paraId="25DD33A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3212E9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1A82923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1E2F948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2260FAD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7D8506F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369164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188BF5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162252B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DCB06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30B5D6F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4B0441BB" w14:textId="77777777" w:rsidR="009765F9" w:rsidRDefault="009765F9" w:rsidP="00F26FCB">
      <w:pPr>
        <w:autoSpaceDE w:val="0"/>
        <w:autoSpaceDN w:val="0"/>
        <w:adjustRightInd w:val="0"/>
        <w:spacing w:line="240" w:lineRule="auto"/>
        <w:rPr>
          <w:rFonts w:ascii="Consolas" w:hAnsi="Consolas" w:cs="Consolas"/>
          <w:color w:val="FF0000"/>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D5A7CC5" w14:textId="77777777" w:rsidR="00F26FCB" w:rsidRDefault="00F26FCB" w:rsidP="00F26FCB">
      <w:pPr>
        <w:pStyle w:val="Corpsdetexte"/>
        <w:rPr>
          <w:lang w:val="fr-FR" w:eastAsia="fr-CA"/>
        </w:rPr>
      </w:pPr>
    </w:p>
    <w:p w14:paraId="1371899B" w14:textId="77777777" w:rsidR="00F26FCB" w:rsidRDefault="00F26FCB" w:rsidP="00F26FCB">
      <w:pPr>
        <w:pStyle w:val="Corpsdetexte"/>
        <w:rPr>
          <w:lang w:val="fr-FR" w:eastAsia="fr-CA"/>
        </w:rPr>
      </w:pPr>
    </w:p>
    <w:p w14:paraId="05B8B27D" w14:textId="77777777" w:rsidR="002255E3" w:rsidRDefault="002255E3" w:rsidP="00BB5D12">
      <w:pPr>
        <w:pStyle w:val="Titre2"/>
        <w:rPr>
          <w:lang w:val="fr-FR" w:eastAsia="fr-CA"/>
        </w:rPr>
      </w:pPr>
      <w:r>
        <w:rPr>
          <w:lang w:val="fr-FR" w:eastAsia="fr-CA"/>
        </w:rPr>
        <w:br w:type="page"/>
      </w:r>
      <w:bookmarkStart w:id="349" w:name="_Toc55141218"/>
      <w:r>
        <w:rPr>
          <w:lang w:val="fr-FR" w:eastAsia="fr-CA"/>
        </w:rPr>
        <w:lastRenderedPageBreak/>
        <w:t>Arborescence RandoUDEV3</w:t>
      </w:r>
      <w:bookmarkEnd w:id="349"/>
    </w:p>
    <w:p w14:paraId="19A41B36" w14:textId="77777777" w:rsidR="002255E3" w:rsidRDefault="002255E3">
      <w:pPr>
        <w:rPr>
          <w:lang w:val="fr-FR" w:eastAsia="fr-CA"/>
        </w:rPr>
      </w:pPr>
      <w:r>
        <w:rPr>
          <w:noProof/>
          <w:lang w:val="fr-FR" w:eastAsia="fr-FR"/>
        </w:rPr>
        <w:drawing>
          <wp:inline distT="0" distB="0" distL="0" distR="0" wp14:anchorId="76BEF44F" wp14:editId="16AF7296">
            <wp:extent cx="2590800" cy="7896225"/>
            <wp:effectExtent l="0" t="0" r="0" b="9525"/>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0800" cy="7896225"/>
                    </a:xfrm>
                    <a:prstGeom prst="rect">
                      <a:avLst/>
                    </a:prstGeom>
                  </pic:spPr>
                </pic:pic>
              </a:graphicData>
            </a:graphic>
          </wp:inline>
        </w:drawing>
      </w:r>
      <w:r>
        <w:rPr>
          <w:lang w:val="fr-FR" w:eastAsia="fr-CA"/>
        </w:rPr>
        <w:br w:type="page"/>
      </w:r>
    </w:p>
    <w:p w14:paraId="47B4AA21" w14:textId="77777777" w:rsidR="002255E3" w:rsidRDefault="002255E3" w:rsidP="002255E3">
      <w:pPr>
        <w:pStyle w:val="Corpsdetexte"/>
        <w:rPr>
          <w:lang w:val="fr-FR" w:eastAsia="fr-CA"/>
        </w:rPr>
      </w:pPr>
      <w:r>
        <w:rPr>
          <w:lang w:val="fr-FR" w:eastAsia="fr-CA"/>
        </w:rPr>
        <w:lastRenderedPageBreak/>
        <w:br w:type="page"/>
      </w:r>
    </w:p>
    <w:p w14:paraId="78EF80B6" w14:textId="77777777" w:rsidR="002255E3" w:rsidRDefault="002255E3">
      <w:pPr>
        <w:rPr>
          <w:sz w:val="24"/>
          <w:lang w:val="fr-FR" w:eastAsia="fr-CA"/>
        </w:rPr>
      </w:pPr>
    </w:p>
    <w:p w14:paraId="1729C653" w14:textId="77777777" w:rsidR="002255E3" w:rsidRDefault="002255E3">
      <w:pPr>
        <w:rPr>
          <w:sz w:val="24"/>
          <w:lang w:val="fr-FR" w:eastAsia="fr-CA"/>
        </w:rPr>
      </w:pPr>
      <w:r>
        <w:rPr>
          <w:lang w:val="fr-FR" w:eastAsia="fr-CA"/>
        </w:rPr>
        <w:br w:type="page"/>
      </w:r>
    </w:p>
    <w:p w14:paraId="38AA0989" w14:textId="77777777" w:rsidR="002255E3" w:rsidRPr="002255E3" w:rsidRDefault="002255E3" w:rsidP="002255E3">
      <w:pPr>
        <w:pStyle w:val="Corpsdetexte"/>
        <w:rPr>
          <w:lang w:val="fr-FR" w:eastAsia="fr-CA"/>
        </w:rPr>
        <w:sectPr w:rsidR="002255E3" w:rsidRPr="002255E3" w:rsidSect="009765F9">
          <w:headerReference w:type="default" r:id="rId51"/>
          <w:footerReference w:type="default" r:id="rId52"/>
          <w:footerReference w:type="first" r:id="rId53"/>
          <w:pgSz w:w="11907" w:h="16839" w:code="9"/>
          <w:pgMar w:top="963" w:right="993" w:bottom="1077" w:left="720" w:header="720" w:footer="720" w:gutter="0"/>
          <w:cols w:space="708"/>
          <w:titlePg/>
          <w:docGrid w:linePitch="360"/>
        </w:sectPr>
      </w:pPr>
    </w:p>
    <w:p w14:paraId="6E3CAD20" w14:textId="77777777" w:rsidR="009765F9" w:rsidRDefault="009765F9" w:rsidP="00CF268C">
      <w:pPr>
        <w:pStyle w:val="Titre2"/>
      </w:pPr>
      <w:bookmarkStart w:id="351" w:name="_Toc55141219"/>
      <w:r>
        <w:lastRenderedPageBreak/>
        <w:t>Blocs de compétences :</w:t>
      </w:r>
      <w:bookmarkEnd w:id="351"/>
    </w:p>
    <w:p w14:paraId="28CA9518" w14:textId="77777777" w:rsidR="009765F9" w:rsidRPr="0067764B" w:rsidRDefault="009765F9" w:rsidP="008C2425">
      <w:pPr>
        <w:pStyle w:val="Titre3"/>
        <w:rPr>
          <w:bCs/>
        </w:rPr>
      </w:pPr>
      <w:bookmarkStart w:id="352" w:name="_Toc55141220"/>
      <w:r w:rsidRPr="00641373">
        <w:t>Qualité et sécurisation du code réalisé</w:t>
      </w:r>
      <w:r>
        <w:t> :</w:t>
      </w:r>
      <w:bookmarkEnd w:id="352"/>
    </w:p>
    <w:p w14:paraId="7EC685EB" w14:textId="77777777" w:rsidR="0005708B" w:rsidRDefault="0005708B">
      <w:pPr>
        <w:rPr>
          <w:sz w:val="24"/>
        </w:rPr>
      </w:pPr>
    </w:p>
    <w:p w14:paraId="210C7E29" w14:textId="77777777" w:rsidR="009B68A8" w:rsidRPr="009B68A8" w:rsidRDefault="009B68A8" w:rsidP="009B68A8">
      <w:pPr>
        <w:pStyle w:val="Corpsdetexte"/>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3415"/>
        <w:gridCol w:w="2793"/>
        <w:gridCol w:w="1675"/>
        <w:gridCol w:w="1267"/>
        <w:gridCol w:w="2317"/>
      </w:tblGrid>
      <w:tr w:rsidR="009B68A8" w:rsidRPr="00641373" w14:paraId="60561535" w14:textId="77777777" w:rsidTr="00861685">
        <w:trPr>
          <w:trHeight w:val="847"/>
        </w:trPr>
        <w:tc>
          <w:tcPr>
            <w:tcW w:w="0" w:type="auto"/>
          </w:tcPr>
          <w:p w14:paraId="7750B30C" w14:textId="77777777" w:rsidR="00331C22" w:rsidRPr="00C84AF7" w:rsidRDefault="00331C22" w:rsidP="009D77A5">
            <w:pPr>
              <w:pStyle w:val="Tableau-Titre"/>
            </w:pPr>
            <w:r w:rsidRPr="00756E5D">
              <w:t xml:space="preserve">Compétences ou capacités qui seront évaluées </w:t>
            </w:r>
          </w:p>
          <w:p w14:paraId="6DF1D07D" w14:textId="77777777" w:rsidR="00331C22" w:rsidRPr="00641373" w:rsidRDefault="00331C22" w:rsidP="009D77A5">
            <w:pPr>
              <w:pStyle w:val="Tableau-Titre"/>
            </w:pPr>
          </w:p>
        </w:tc>
        <w:tc>
          <w:tcPr>
            <w:tcW w:w="0" w:type="auto"/>
          </w:tcPr>
          <w:p w14:paraId="70D8326F" w14:textId="77777777" w:rsidR="00331C22" w:rsidRPr="00641373" w:rsidRDefault="00331C22" w:rsidP="00C83C93">
            <w:pPr>
              <w:pStyle w:val="Tableau-Titre"/>
            </w:pPr>
            <w:r w:rsidRPr="00641373">
              <w:t xml:space="preserve">Critères d’évaluation </w:t>
            </w:r>
          </w:p>
          <w:p w14:paraId="3113C33D" w14:textId="77777777" w:rsidR="00331C22" w:rsidRPr="00641373" w:rsidRDefault="00331C22" w:rsidP="00BB5D12">
            <w:pPr>
              <w:pStyle w:val="Tableau-Titre"/>
            </w:pPr>
          </w:p>
        </w:tc>
        <w:tc>
          <w:tcPr>
            <w:tcW w:w="0" w:type="auto"/>
          </w:tcPr>
          <w:p w14:paraId="5E35B8D3" w14:textId="77777777" w:rsidR="00331C22" w:rsidRPr="00641373" w:rsidRDefault="00331C22" w:rsidP="00BB5D12">
            <w:pPr>
              <w:pStyle w:val="Tableau-Titre"/>
            </w:pPr>
            <w:r w:rsidRPr="00641373">
              <w:t>Exemples d’activités et tâches</w:t>
            </w:r>
            <w:r>
              <w:t xml:space="preserve"> </w:t>
            </w:r>
          </w:p>
        </w:tc>
        <w:tc>
          <w:tcPr>
            <w:tcW w:w="1675" w:type="dxa"/>
          </w:tcPr>
          <w:p w14:paraId="4E00634C" w14:textId="77777777" w:rsidR="00331C22" w:rsidRPr="00641373" w:rsidRDefault="00331C22" w:rsidP="00BB5D12">
            <w:pPr>
              <w:pStyle w:val="Tableau-Titre"/>
            </w:pPr>
            <w:r w:rsidRPr="00641373">
              <w:t xml:space="preserve">Activités pratiquées </w:t>
            </w:r>
          </w:p>
          <w:p w14:paraId="7FEE42FB" w14:textId="77777777" w:rsidR="00331C22" w:rsidRPr="00641373" w:rsidRDefault="00331C22" w:rsidP="00BB5D12">
            <w:pPr>
              <w:pStyle w:val="Tableau-Titre"/>
            </w:pPr>
          </w:p>
        </w:tc>
        <w:tc>
          <w:tcPr>
            <w:tcW w:w="236" w:type="dxa"/>
          </w:tcPr>
          <w:p w14:paraId="728C985B" w14:textId="77777777" w:rsidR="00331C22" w:rsidRPr="00641373" w:rsidRDefault="00331C22" w:rsidP="00BB5D12">
            <w:pPr>
              <w:pStyle w:val="Tableau-Titre"/>
            </w:pPr>
            <w:r w:rsidRPr="00641373">
              <w:t xml:space="preserve">Origine de l’acquisition </w:t>
            </w:r>
          </w:p>
          <w:p w14:paraId="16BDE0F5" w14:textId="77777777" w:rsidR="00331C22" w:rsidRPr="00641373" w:rsidRDefault="00331C22" w:rsidP="00BB5D12">
            <w:pPr>
              <w:pStyle w:val="Tableau-Titre"/>
            </w:pPr>
          </w:p>
        </w:tc>
        <w:tc>
          <w:tcPr>
            <w:tcW w:w="2317" w:type="dxa"/>
          </w:tcPr>
          <w:p w14:paraId="0D6BE143" w14:textId="77777777" w:rsidR="00331C22" w:rsidRPr="00641373" w:rsidRDefault="00331C22" w:rsidP="00BB5D12">
            <w:pPr>
              <w:pStyle w:val="Tableau-Titre"/>
            </w:pPr>
            <w:r w:rsidRPr="00641373">
              <w:t xml:space="preserve">Preuves apportées </w:t>
            </w:r>
          </w:p>
          <w:p w14:paraId="7EAD7B09" w14:textId="77777777" w:rsidR="00331C22" w:rsidRPr="00641373" w:rsidRDefault="00331C22" w:rsidP="00BB5D12">
            <w:pPr>
              <w:pStyle w:val="Tableau-Titre"/>
            </w:pPr>
            <w:r w:rsidRPr="00641373">
              <w:t xml:space="preserve">&amp; réf. annexe </w:t>
            </w:r>
          </w:p>
        </w:tc>
      </w:tr>
      <w:tr w:rsidR="009B68A8" w14:paraId="640549A7" w14:textId="77777777" w:rsidTr="009B68A8">
        <w:tc>
          <w:tcPr>
            <w:tcW w:w="0" w:type="auto"/>
          </w:tcPr>
          <w:p w14:paraId="617885B7" w14:textId="77777777" w:rsidR="00331C22" w:rsidRDefault="00331C22" w:rsidP="00C74B42">
            <w:r w:rsidRPr="00641373">
              <w:t>Formaliser, identifier les résultats attendus.</w:t>
            </w:r>
          </w:p>
        </w:tc>
        <w:tc>
          <w:tcPr>
            <w:tcW w:w="0" w:type="auto"/>
          </w:tcPr>
          <w:p w14:paraId="67AEBA29" w14:textId="77777777" w:rsidR="00331C22" w:rsidRDefault="00331C22" w:rsidP="00C74B42">
            <w:r w:rsidRPr="007B53CC">
              <w:t>La liste de contrôle des attendus fonctionnels est paraphée.</w:t>
            </w:r>
          </w:p>
        </w:tc>
        <w:tc>
          <w:tcPr>
            <w:tcW w:w="0" w:type="auto"/>
          </w:tcPr>
          <w:p w14:paraId="35289A53" w14:textId="77777777" w:rsidR="00331C22" w:rsidRDefault="00331C22" w:rsidP="00C74B42">
            <w:r>
              <w:t>Étude de l’existant.</w:t>
            </w:r>
          </w:p>
          <w:p w14:paraId="71B53D6A" w14:textId="77777777" w:rsidR="00331C22" w:rsidRDefault="00331C22" w:rsidP="00C74B42">
            <w:r>
              <w:t>Rédaction du cahier des spécifications fonctionnelles.</w:t>
            </w:r>
          </w:p>
        </w:tc>
        <w:tc>
          <w:tcPr>
            <w:tcW w:w="1675" w:type="dxa"/>
          </w:tcPr>
          <w:p w14:paraId="5101EE7D" w14:textId="77777777" w:rsidR="007428FF" w:rsidRDefault="00861685" w:rsidP="00C74B42">
            <w:r>
              <w:t>Analyse de l’existant.</w:t>
            </w:r>
          </w:p>
          <w:p w14:paraId="5227094D" w14:textId="77777777" w:rsidR="00861685" w:rsidRPr="00861685" w:rsidRDefault="00861685" w:rsidP="00C74B42">
            <w:r>
              <w:t>Rédaction de tests unitaires</w:t>
            </w:r>
          </w:p>
          <w:p w14:paraId="3E9CAB49" w14:textId="77777777" w:rsidR="007428FF" w:rsidRPr="007428FF" w:rsidRDefault="007428FF" w:rsidP="00C74B42">
            <w:r>
              <w:t>Rédaction et modification de spécifications techniques</w:t>
            </w:r>
            <w:r w:rsidR="00CA773D">
              <w:t xml:space="preserve"> et fonctionnelles</w:t>
            </w:r>
          </w:p>
        </w:tc>
        <w:tc>
          <w:tcPr>
            <w:tcW w:w="236" w:type="dxa"/>
          </w:tcPr>
          <w:p w14:paraId="1B63E0F8" w14:textId="77777777" w:rsidR="007428FF" w:rsidRDefault="007428FF" w:rsidP="00C74B42">
            <w:r>
              <w:t>E(</w:t>
            </w:r>
            <w:r w:rsidR="00836F6A">
              <w:t>6</w:t>
            </w:r>
            <w:r>
              <w:t>M)</w:t>
            </w:r>
          </w:p>
          <w:p w14:paraId="61BA4E94" w14:textId="77777777" w:rsidR="0006290B" w:rsidRPr="007428FF" w:rsidRDefault="0006290B" w:rsidP="00C74B42"/>
        </w:tc>
        <w:tc>
          <w:tcPr>
            <w:tcW w:w="2317" w:type="dxa"/>
          </w:tcPr>
          <w:p w14:paraId="43655E5B" w14:textId="77777777" w:rsidR="006D04D1" w:rsidRDefault="003E5523" w:rsidP="00CA773D">
            <w:r>
              <w:t>Cf </w:t>
            </w:r>
            <w:r w:rsidR="006D04D1">
              <w:t xml:space="preserve">. « La réalisation de la TMA » : </w:t>
            </w:r>
            <w:r>
              <w:fldChar w:fldCharType="begin"/>
            </w:r>
            <w:r>
              <w:instrText xml:space="preserve"> REF _Ref52641965 \h </w:instrText>
            </w:r>
            <w:r>
              <w:fldChar w:fldCharType="separate"/>
            </w:r>
            <w:r>
              <w:t>Étape 1 : l’Analyse</w:t>
            </w:r>
            <w:r>
              <w:fldChar w:fldCharType="end"/>
            </w:r>
            <w:r w:rsidR="006D04D1">
              <w:t>,</w:t>
            </w:r>
          </w:p>
          <w:p w14:paraId="22E193B0" w14:textId="77777777" w:rsidR="00331C22" w:rsidRDefault="006D04D1" w:rsidP="00CA773D">
            <w:r>
              <w:t>Cf. « le Projet SRE » :</w:t>
            </w:r>
          </w:p>
          <w:p w14:paraId="42EB9D7B" w14:textId="77777777" w:rsidR="003E5523" w:rsidRPr="003E5523" w:rsidRDefault="003E5523" w:rsidP="003E5523">
            <w:r>
              <w:fldChar w:fldCharType="begin"/>
            </w:r>
            <w:r>
              <w:instrText xml:space="preserve"> REF _Ref52642010 \h </w:instrText>
            </w:r>
            <w:r>
              <w:fldChar w:fldCharType="separate"/>
            </w:r>
            <w:r>
              <w:t>Rédaction de sfd</w:t>
            </w:r>
            <w:r>
              <w:fldChar w:fldCharType="end"/>
            </w:r>
          </w:p>
        </w:tc>
      </w:tr>
      <w:tr w:rsidR="009B68A8" w14:paraId="4FB5D507" w14:textId="77777777" w:rsidTr="009B68A8">
        <w:tc>
          <w:tcPr>
            <w:tcW w:w="0" w:type="auto"/>
          </w:tcPr>
          <w:p w14:paraId="39E780EE" w14:textId="77777777" w:rsidR="00331C22" w:rsidRDefault="00331C22" w:rsidP="00C74B42">
            <w:r w:rsidRPr="00641373">
              <w:t>Respecter des contraintes.</w:t>
            </w:r>
          </w:p>
        </w:tc>
        <w:tc>
          <w:tcPr>
            <w:tcW w:w="0" w:type="auto"/>
          </w:tcPr>
          <w:p w14:paraId="014A0E92" w14:textId="77777777" w:rsidR="00331C22" w:rsidRDefault="00331C22" w:rsidP="00C74B42">
            <w:r w:rsidRPr="007B53CC">
              <w:t>Un plan d’assurance qualité est observé.</w:t>
            </w:r>
          </w:p>
        </w:tc>
        <w:tc>
          <w:tcPr>
            <w:tcW w:w="0" w:type="auto"/>
          </w:tcPr>
          <w:p w14:paraId="111D9DEE" w14:textId="77777777" w:rsidR="00331C22" w:rsidRDefault="00331C22" w:rsidP="00C74B42">
            <w:r w:rsidRPr="007B53CC">
              <w:t>Conception/architecture d’applications logicielles.</w:t>
            </w:r>
          </w:p>
        </w:tc>
        <w:tc>
          <w:tcPr>
            <w:tcW w:w="1675" w:type="dxa"/>
          </w:tcPr>
          <w:p w14:paraId="3840715B" w14:textId="77777777" w:rsidR="00331C22" w:rsidRDefault="00861685" w:rsidP="003E5523">
            <w:r>
              <w:t>Conception de l’architecture logicielle d’une API selon les normes enseignées (Application organisée en couche indépendantes)</w:t>
            </w:r>
            <w:r w:rsidR="003E5523">
              <w:t>, rédactions de test unitaires suffisant selon accord avec la MOA.</w:t>
            </w:r>
          </w:p>
        </w:tc>
        <w:tc>
          <w:tcPr>
            <w:tcW w:w="236" w:type="dxa"/>
          </w:tcPr>
          <w:p w14:paraId="1B497063" w14:textId="77777777" w:rsidR="00331C22" w:rsidRDefault="00861685" w:rsidP="00C74B42">
            <w:r>
              <w:t>F(2S)</w:t>
            </w:r>
          </w:p>
          <w:p w14:paraId="6B694A4C" w14:textId="77777777" w:rsidR="003E5523" w:rsidRDefault="003E5523" w:rsidP="003E5523">
            <w:pPr>
              <w:pStyle w:val="Corpsdetexte"/>
            </w:pPr>
            <w:r>
              <w:t>+</w:t>
            </w:r>
          </w:p>
          <w:p w14:paraId="415438A0" w14:textId="77777777" w:rsidR="003E5523" w:rsidRPr="003E5523" w:rsidRDefault="003E5523" w:rsidP="003E5523">
            <w:r>
              <w:t>E(3M)</w:t>
            </w:r>
          </w:p>
        </w:tc>
        <w:tc>
          <w:tcPr>
            <w:tcW w:w="2317" w:type="dxa"/>
          </w:tcPr>
          <w:p w14:paraId="570D2512" w14:textId="77777777" w:rsidR="00331C22" w:rsidRDefault="00591F21" w:rsidP="00C74B42">
            <w:r>
              <w:t>Cf. « RandoUDEV3 » et « Animoz »</w:t>
            </w:r>
          </w:p>
          <w:p w14:paraId="2E54004D" w14:textId="77777777" w:rsidR="006D04D1" w:rsidRDefault="006D04D1" w:rsidP="006D04D1">
            <w:pPr>
              <w:pStyle w:val="Corpsdetexte"/>
            </w:pPr>
          </w:p>
          <w:p w14:paraId="679C5EDD" w14:textId="77777777" w:rsidR="006D04D1" w:rsidRDefault="006D04D1" w:rsidP="006D04D1">
            <w:r>
              <w:t>Cf. « La réalisation de la TMA » : « Etape 3 : Les test unitaires »</w:t>
            </w:r>
          </w:p>
          <w:p w14:paraId="74F03CC4" w14:textId="77777777" w:rsidR="006D04D1" w:rsidRDefault="006D04D1" w:rsidP="006D04D1">
            <w:pPr>
              <w:pStyle w:val="Corpsdetexte"/>
            </w:pPr>
          </w:p>
          <w:p w14:paraId="3F582E67" w14:textId="77777777" w:rsidR="006D04D1" w:rsidRDefault="006D04D1" w:rsidP="006D04D1">
            <w:pPr>
              <w:pStyle w:val="Corpsdetexte"/>
            </w:pPr>
          </w:p>
          <w:p w14:paraId="34F9015B" w14:textId="77777777" w:rsidR="006D04D1" w:rsidRPr="006D04D1" w:rsidRDefault="006D04D1" w:rsidP="006D04D1">
            <w:pPr>
              <w:pStyle w:val="Corpsdetexte"/>
            </w:pPr>
          </w:p>
        </w:tc>
      </w:tr>
      <w:tr w:rsidR="009B68A8" w14:paraId="7717AE3F" w14:textId="77777777" w:rsidTr="009B68A8">
        <w:tc>
          <w:tcPr>
            <w:tcW w:w="0" w:type="auto"/>
          </w:tcPr>
          <w:p w14:paraId="0DBA46A3" w14:textId="77777777" w:rsidR="00331C22" w:rsidRDefault="00331C22" w:rsidP="00C74B42">
            <w:r w:rsidRPr="007B53CC">
              <w:t>Respecter les recommandations qualité de la norme en vigueur pour l’architecture des logiciels.</w:t>
            </w:r>
          </w:p>
        </w:tc>
        <w:tc>
          <w:tcPr>
            <w:tcW w:w="0" w:type="auto"/>
          </w:tcPr>
          <w:p w14:paraId="3E348D91" w14:textId="77777777" w:rsidR="00331C22" w:rsidRDefault="00331C22" w:rsidP="00C74B42">
            <w:r w:rsidRPr="007B53CC">
              <w:t>L’application est organisée en couches indépendantes.</w:t>
            </w:r>
          </w:p>
        </w:tc>
        <w:tc>
          <w:tcPr>
            <w:tcW w:w="0" w:type="auto"/>
          </w:tcPr>
          <w:p w14:paraId="0127CFEB" w14:textId="77777777" w:rsidR="00861685" w:rsidRDefault="00861685" w:rsidP="00C74B42">
            <w:r w:rsidRPr="007B53CC">
              <w:t>Conception de services métiers.</w:t>
            </w:r>
          </w:p>
          <w:p w14:paraId="6F600E7C" w14:textId="77777777" w:rsidR="00331C22" w:rsidRDefault="00331C22" w:rsidP="00C74B42"/>
        </w:tc>
        <w:tc>
          <w:tcPr>
            <w:tcW w:w="1675" w:type="dxa"/>
          </w:tcPr>
          <w:p w14:paraId="53189A04" w14:textId="77777777" w:rsidR="00331C22" w:rsidRDefault="00861685" w:rsidP="00C74B42">
            <w:r>
              <w:t>Conception de services métiers en tenant compte des spécifications</w:t>
            </w:r>
            <w:r w:rsidR="003E5523">
              <w:t xml:space="preserve"> fonctionnelles générales et détaillées</w:t>
            </w:r>
          </w:p>
          <w:p w14:paraId="71D97147" w14:textId="77777777" w:rsidR="003E5523" w:rsidRPr="003E5523" w:rsidRDefault="003E5523" w:rsidP="003E5523">
            <w:r>
              <w:lastRenderedPageBreak/>
              <w:t xml:space="preserve">Réalisation application web en couches indépendantes </w:t>
            </w:r>
          </w:p>
        </w:tc>
        <w:tc>
          <w:tcPr>
            <w:tcW w:w="236" w:type="dxa"/>
          </w:tcPr>
          <w:p w14:paraId="3DDBAB3A" w14:textId="77777777" w:rsidR="003E5523" w:rsidRPr="003E5523" w:rsidRDefault="003E5523" w:rsidP="003E5523">
            <w:r>
              <w:lastRenderedPageBreak/>
              <w:t>F(1M)</w:t>
            </w:r>
          </w:p>
        </w:tc>
        <w:tc>
          <w:tcPr>
            <w:tcW w:w="2317" w:type="dxa"/>
          </w:tcPr>
          <w:p w14:paraId="2F44A26B" w14:textId="77777777" w:rsidR="00331C22" w:rsidRDefault="006D04D1" w:rsidP="00C74B42">
            <w:r>
              <w:t>Cf. « RandoUDEV3 » et « Animoz »</w:t>
            </w:r>
          </w:p>
        </w:tc>
      </w:tr>
      <w:tr w:rsidR="009B68A8" w14:paraId="577A902E" w14:textId="77777777" w:rsidTr="009B68A8">
        <w:tc>
          <w:tcPr>
            <w:tcW w:w="0" w:type="auto"/>
          </w:tcPr>
          <w:p w14:paraId="62849CBF" w14:textId="77777777" w:rsidR="00331C22" w:rsidRDefault="00331C22" w:rsidP="00C74B42">
            <w:r>
              <w:t>Anticiper les évolutions.</w:t>
            </w:r>
          </w:p>
          <w:p w14:paraId="147E40F4" w14:textId="77777777" w:rsidR="00331C22" w:rsidRDefault="00331C22" w:rsidP="00C74B42">
            <w:r>
              <w:t>Qualifier les risques</w:t>
            </w:r>
          </w:p>
        </w:tc>
        <w:tc>
          <w:tcPr>
            <w:tcW w:w="0" w:type="auto"/>
          </w:tcPr>
          <w:p w14:paraId="4A8E83E4" w14:textId="77777777" w:rsidR="00331C22" w:rsidRDefault="00331C22" w:rsidP="00C74B42">
            <w:r>
              <w:t>Les règles métier sont encapsulées dans des services logiciels.</w:t>
            </w:r>
          </w:p>
          <w:p w14:paraId="5866A4F5" w14:textId="77777777" w:rsidR="00331C22" w:rsidRDefault="00331C22" w:rsidP="00C74B42">
            <w:r>
              <w:t>L’accès aux données est réalisé par des services logiciels indépendants du mode de stockage.</w:t>
            </w:r>
          </w:p>
          <w:p w14:paraId="74D330C1" w14:textId="77777777" w:rsidR="00331C22" w:rsidRDefault="00331C22" w:rsidP="00C74B42">
            <w:r>
              <w:t xml:space="preserve">L’exécution de l’application est répartie </w:t>
            </w:r>
            <w:r w:rsidRPr="007B53CC">
              <w:t>entre un nombre d’ordinateurs adapté au contexte.</w:t>
            </w:r>
          </w:p>
          <w:p w14:paraId="65024F93" w14:textId="77777777" w:rsidR="00331C22" w:rsidRPr="007B53CC" w:rsidRDefault="00331C22" w:rsidP="00C74B42">
            <w:r w:rsidRPr="007B53CC">
              <w:t>Un formulaire d’estimation des risques est rempli.</w:t>
            </w:r>
          </w:p>
        </w:tc>
        <w:tc>
          <w:tcPr>
            <w:tcW w:w="0" w:type="auto"/>
          </w:tcPr>
          <w:p w14:paraId="24B3B729" w14:textId="77777777" w:rsidR="00331C22" w:rsidRDefault="00331C22" w:rsidP="00C74B42">
            <w:r w:rsidRPr="007B53CC">
              <w:t>Conception de services d’accès aux données.</w:t>
            </w:r>
          </w:p>
          <w:p w14:paraId="1D8663EF" w14:textId="77777777" w:rsidR="00861685" w:rsidRPr="00861685" w:rsidRDefault="00861685" w:rsidP="00C74B42"/>
          <w:p w14:paraId="47B4789A" w14:textId="77777777" w:rsidR="0006290B" w:rsidRDefault="0006290B" w:rsidP="00C74B42"/>
          <w:p w14:paraId="71838F4C" w14:textId="77777777" w:rsidR="00331C22" w:rsidRDefault="00331C22" w:rsidP="00C74B42">
            <w:r w:rsidRPr="00D22390">
              <w:t>Estimation, qualification des risques sécurité.</w:t>
            </w:r>
          </w:p>
          <w:p w14:paraId="5F1D5144" w14:textId="77777777" w:rsidR="00861685" w:rsidRDefault="00861685" w:rsidP="00C74B42"/>
          <w:p w14:paraId="02C384E2" w14:textId="77777777" w:rsidR="00861685" w:rsidRPr="00861685" w:rsidRDefault="00861685" w:rsidP="00C74B42"/>
          <w:p w14:paraId="21CD8A26" w14:textId="77777777" w:rsidR="0006290B" w:rsidRDefault="0006290B" w:rsidP="00C74B42"/>
          <w:p w14:paraId="6539A88D" w14:textId="77777777" w:rsidR="0006290B" w:rsidRDefault="0006290B" w:rsidP="00C74B42"/>
          <w:p w14:paraId="70040468" w14:textId="77777777" w:rsidR="0006290B" w:rsidRPr="0006290B" w:rsidRDefault="0006290B" w:rsidP="00C74B42"/>
          <w:p w14:paraId="652A0C28" w14:textId="77777777" w:rsidR="00861685" w:rsidRPr="00861685" w:rsidRDefault="00861685" w:rsidP="00C74B42">
            <w:r w:rsidRPr="007B53CC">
              <w:t>Détermination du nombre de tiers de l’application.</w:t>
            </w:r>
          </w:p>
        </w:tc>
        <w:tc>
          <w:tcPr>
            <w:tcW w:w="1675" w:type="dxa"/>
          </w:tcPr>
          <w:p w14:paraId="19213679" w14:textId="77777777" w:rsidR="00331C22" w:rsidRDefault="0006290B" w:rsidP="00C74B42">
            <w:r>
              <w:t>Conception de services d’accès aux données (DAO)</w:t>
            </w:r>
          </w:p>
          <w:p w14:paraId="2A336E90" w14:textId="77777777" w:rsidR="00331C22" w:rsidRDefault="00331C22" w:rsidP="00C74B42">
            <w:r>
              <w:t>Qualification des risque</w:t>
            </w:r>
            <w:r w:rsidR="0006290B">
              <w:t>s</w:t>
            </w:r>
            <w:r>
              <w:t xml:space="preserve"> par analyse </w:t>
            </w:r>
            <w:r w:rsidR="00861685">
              <w:t>de la typologie du cas à corriger et remontée aux décideurs</w:t>
            </w:r>
          </w:p>
          <w:p w14:paraId="12256368" w14:textId="77777777" w:rsidR="0006290B" w:rsidRPr="0006290B" w:rsidRDefault="0006290B" w:rsidP="00C74B42"/>
          <w:p w14:paraId="3F633F22" w14:textId="77777777" w:rsidR="0006290B" w:rsidRPr="0006290B" w:rsidRDefault="0006290B" w:rsidP="00C74B42">
            <w:r>
              <w:t>Création d’une architecture logicielle</w:t>
            </w:r>
            <w:r w:rsidR="006D04D1">
              <w:t xml:space="preserve"> N-Tiers</w:t>
            </w:r>
          </w:p>
          <w:p w14:paraId="5D79D796" w14:textId="77777777" w:rsidR="0006290B" w:rsidRPr="0006290B" w:rsidRDefault="0006290B" w:rsidP="00C74B42"/>
        </w:tc>
        <w:tc>
          <w:tcPr>
            <w:tcW w:w="236" w:type="dxa"/>
          </w:tcPr>
          <w:p w14:paraId="26508656" w14:textId="77777777" w:rsidR="00331C22" w:rsidRDefault="0006290B" w:rsidP="00C74B42">
            <w:r>
              <w:t>F(1M)</w:t>
            </w:r>
          </w:p>
          <w:p w14:paraId="7A3E59D8" w14:textId="77777777" w:rsidR="00331C22" w:rsidRDefault="00331C22" w:rsidP="00C74B42"/>
          <w:p w14:paraId="4509B40C" w14:textId="77777777" w:rsidR="00331C22" w:rsidRDefault="00331C22" w:rsidP="00C74B42"/>
          <w:p w14:paraId="204CFE83" w14:textId="77777777" w:rsidR="00331C22" w:rsidRDefault="00331C22" w:rsidP="00C74B42"/>
          <w:p w14:paraId="44CCAC60" w14:textId="77777777" w:rsidR="00331C22" w:rsidRDefault="00331C22" w:rsidP="00C74B42"/>
          <w:p w14:paraId="7AFDAEF8" w14:textId="77777777" w:rsidR="00331C22" w:rsidRDefault="00331C22" w:rsidP="00C74B42"/>
          <w:p w14:paraId="712E66F6" w14:textId="77777777" w:rsidR="00331C22" w:rsidRDefault="00331C22" w:rsidP="00C74B42">
            <w:r>
              <w:t>E(6M)</w:t>
            </w:r>
          </w:p>
          <w:p w14:paraId="1C30E9C6" w14:textId="77777777" w:rsidR="0006290B" w:rsidRDefault="0006290B" w:rsidP="00C74B42"/>
          <w:p w14:paraId="1B8514E4" w14:textId="77777777" w:rsidR="0006290B" w:rsidRDefault="0006290B" w:rsidP="00C74B42"/>
          <w:p w14:paraId="5B7F3F00" w14:textId="77777777" w:rsidR="0006290B" w:rsidRDefault="0006290B" w:rsidP="00C74B42"/>
          <w:p w14:paraId="3BA0CA7A" w14:textId="77777777" w:rsidR="0006290B" w:rsidRDefault="0006290B" w:rsidP="00C74B42"/>
          <w:p w14:paraId="22847E3E" w14:textId="77777777" w:rsidR="0006290B" w:rsidRPr="0006290B" w:rsidRDefault="0006290B" w:rsidP="00C74B42">
            <w:r>
              <w:t>F(1M)</w:t>
            </w:r>
          </w:p>
        </w:tc>
        <w:tc>
          <w:tcPr>
            <w:tcW w:w="2317" w:type="dxa"/>
          </w:tcPr>
          <w:p w14:paraId="4FEBD4C8" w14:textId="77777777" w:rsidR="00331C22" w:rsidRDefault="006D04D1" w:rsidP="006D04D1">
            <w:r>
              <w:t xml:space="preserve">Cf. « RandoUDEV3 » </w:t>
            </w:r>
          </w:p>
          <w:p w14:paraId="254EE8B4" w14:textId="77777777" w:rsidR="006D04D1" w:rsidRDefault="006D04D1" w:rsidP="006D04D1">
            <w:pPr>
              <w:pStyle w:val="Corpsdetexte"/>
            </w:pPr>
          </w:p>
          <w:p w14:paraId="5F421861" w14:textId="77777777" w:rsidR="006D04D1" w:rsidRDefault="006D04D1" w:rsidP="006D04D1">
            <w:pPr>
              <w:pStyle w:val="Corpsdetexte"/>
            </w:pPr>
          </w:p>
          <w:p w14:paraId="05AE3D06" w14:textId="77777777" w:rsidR="006D04D1" w:rsidRDefault="006D04D1" w:rsidP="006D04D1">
            <w:pPr>
              <w:pStyle w:val="Corpsdetexte"/>
            </w:pPr>
          </w:p>
          <w:p w14:paraId="0867C55B" w14:textId="77777777" w:rsidR="006D04D1" w:rsidRDefault="006D04D1" w:rsidP="006D04D1">
            <w:r>
              <w:t>Cf. « La réalisation de la TMA » : « Étape1: L’Analyse » &gt; Concevoir une solution de correctif</w:t>
            </w:r>
          </w:p>
          <w:p w14:paraId="100AF40D" w14:textId="77777777" w:rsidR="006D04D1" w:rsidRDefault="006D04D1" w:rsidP="006D04D1">
            <w:pPr>
              <w:pStyle w:val="Corpsdetexte"/>
            </w:pPr>
          </w:p>
          <w:p w14:paraId="0F414ED9" w14:textId="77777777" w:rsidR="006D04D1" w:rsidRPr="006D04D1" w:rsidRDefault="006D04D1" w:rsidP="006D04D1">
            <w:r>
              <w:t>Cf. « RandoUDEV3 » : « La conception » &gt; « L’architecture »</w:t>
            </w:r>
          </w:p>
        </w:tc>
      </w:tr>
      <w:tr w:rsidR="009B68A8" w14:paraId="727FDD88" w14:textId="77777777" w:rsidTr="009B68A8">
        <w:tc>
          <w:tcPr>
            <w:tcW w:w="0" w:type="auto"/>
          </w:tcPr>
          <w:p w14:paraId="13FA1B24" w14:textId="77777777" w:rsidR="00331C22" w:rsidRDefault="00331C22" w:rsidP="00C74B42">
            <w:r w:rsidRPr="007B53CC">
              <w:t>Respecter une norme de présentation des écrans et documents de sortie.</w:t>
            </w:r>
          </w:p>
        </w:tc>
        <w:tc>
          <w:tcPr>
            <w:tcW w:w="0" w:type="auto"/>
          </w:tcPr>
          <w:p w14:paraId="7CEFF32A" w14:textId="77777777" w:rsidR="00331C22" w:rsidRDefault="00331C22" w:rsidP="00C74B42">
            <w:r>
              <w:t>Une norme de présentation des données est respectée.</w:t>
            </w:r>
          </w:p>
          <w:p w14:paraId="1C509037" w14:textId="77777777" w:rsidR="00331C22" w:rsidRDefault="00331C22" w:rsidP="00C74B42">
            <w:r>
              <w:t>Les interfaces Homme/Machine sont validées.</w:t>
            </w:r>
          </w:p>
        </w:tc>
        <w:tc>
          <w:tcPr>
            <w:tcW w:w="0" w:type="auto"/>
          </w:tcPr>
          <w:p w14:paraId="59B94E7E" w14:textId="77777777" w:rsidR="00331C22" w:rsidRDefault="00331C22" w:rsidP="00C74B42">
            <w:r w:rsidRPr="00D22390">
              <w:t>Réalisation d’une interface homme/machine (IHM)</w:t>
            </w:r>
          </w:p>
          <w:p w14:paraId="350520AD" w14:textId="77777777" w:rsidR="00331C22" w:rsidRDefault="00331C22" w:rsidP="00C74B42">
            <w:r>
              <w:t>Réalisation des maquettes de sorties interactives.</w:t>
            </w:r>
          </w:p>
          <w:p w14:paraId="20C34BB7" w14:textId="77777777" w:rsidR="00331C22" w:rsidRDefault="00331C22" w:rsidP="00C74B42">
            <w:r>
              <w:t>Réalisation des maquettes de sortie imprimée.</w:t>
            </w:r>
          </w:p>
        </w:tc>
        <w:tc>
          <w:tcPr>
            <w:tcW w:w="1675" w:type="dxa"/>
          </w:tcPr>
          <w:p w14:paraId="7F3C6E2A" w14:textId="77777777" w:rsidR="0006290B" w:rsidRDefault="0006290B" w:rsidP="00C74B42">
            <w:r>
              <w:t xml:space="preserve">Réalisation d’une IHM </w:t>
            </w:r>
          </w:p>
          <w:p w14:paraId="4C5B346C" w14:textId="77777777" w:rsidR="0006290B" w:rsidRDefault="0006290B" w:rsidP="00C74B42"/>
          <w:p w14:paraId="61F6F41D" w14:textId="77777777" w:rsidR="0006290B" w:rsidRPr="0006290B" w:rsidRDefault="0006290B" w:rsidP="00C74B42">
            <w:r>
              <w:t>Réalisation de maquette de sortie imprimée</w:t>
            </w:r>
          </w:p>
        </w:tc>
        <w:tc>
          <w:tcPr>
            <w:tcW w:w="236" w:type="dxa"/>
          </w:tcPr>
          <w:p w14:paraId="59FFF76B" w14:textId="77777777" w:rsidR="0006290B" w:rsidRDefault="0006290B" w:rsidP="00C74B42">
            <w:r>
              <w:t>F(2S)</w:t>
            </w:r>
          </w:p>
          <w:p w14:paraId="4BC39984" w14:textId="77777777" w:rsidR="0006290B" w:rsidRDefault="0006290B" w:rsidP="00C74B42"/>
          <w:p w14:paraId="29E52808" w14:textId="77777777" w:rsidR="0006290B" w:rsidRDefault="0006290B" w:rsidP="00C74B42"/>
          <w:p w14:paraId="573D94E5" w14:textId="77777777" w:rsidR="0006290B" w:rsidRPr="0006290B" w:rsidRDefault="0006290B" w:rsidP="00C74B42">
            <w:r>
              <w:t>F(2S)</w:t>
            </w:r>
          </w:p>
        </w:tc>
        <w:tc>
          <w:tcPr>
            <w:tcW w:w="2317" w:type="dxa"/>
          </w:tcPr>
          <w:p w14:paraId="7085F4CC" w14:textId="77777777" w:rsidR="0006290B" w:rsidRDefault="00591F21" w:rsidP="00C74B42">
            <w:r>
              <w:t>Cf.  « RandoUDEV3 »</w:t>
            </w:r>
          </w:p>
          <w:p w14:paraId="5E0D2D9E" w14:textId="77777777" w:rsidR="0006290B" w:rsidRDefault="0006290B" w:rsidP="00C74B42"/>
          <w:p w14:paraId="3A9BFBD0" w14:textId="77777777" w:rsidR="0006290B" w:rsidRDefault="0006290B" w:rsidP="00C74B42"/>
          <w:p w14:paraId="0D18263E" w14:textId="77777777" w:rsidR="0006290B" w:rsidRPr="0006290B" w:rsidRDefault="00F80E47" w:rsidP="00C74B42">
            <w:r>
              <w:t xml:space="preserve">Annexe : </w:t>
            </w:r>
            <w:r w:rsidR="0006290B">
              <w:t>Maquettes RandoUDEV3</w:t>
            </w:r>
          </w:p>
        </w:tc>
      </w:tr>
      <w:tr w:rsidR="009B68A8" w14:paraId="16A15247" w14:textId="77777777" w:rsidTr="009B68A8">
        <w:tc>
          <w:tcPr>
            <w:tcW w:w="0" w:type="auto"/>
          </w:tcPr>
          <w:p w14:paraId="2E628F69" w14:textId="77777777" w:rsidR="00331C22" w:rsidRDefault="00331C22" w:rsidP="00C74B42">
            <w:r w:rsidRPr="007B53CC">
              <w:t>Concevoir des programmes avec une orientation objets.</w:t>
            </w:r>
          </w:p>
        </w:tc>
        <w:tc>
          <w:tcPr>
            <w:tcW w:w="0" w:type="auto"/>
          </w:tcPr>
          <w:p w14:paraId="1624834B" w14:textId="77777777" w:rsidR="00331C22" w:rsidRDefault="00331C22" w:rsidP="00C74B42">
            <w:r w:rsidRPr="00D22390">
              <w:t>Une programmation orientée objets est utilisée.</w:t>
            </w:r>
          </w:p>
        </w:tc>
        <w:tc>
          <w:tcPr>
            <w:tcW w:w="0" w:type="auto"/>
          </w:tcPr>
          <w:p w14:paraId="11CD870D" w14:textId="77777777" w:rsidR="00331C22" w:rsidRDefault="00331C22" w:rsidP="00C74B42">
            <w:r w:rsidRPr="00D22390">
              <w:t>Programmation de logiciels.</w:t>
            </w:r>
          </w:p>
        </w:tc>
        <w:tc>
          <w:tcPr>
            <w:tcW w:w="1675" w:type="dxa"/>
          </w:tcPr>
          <w:p w14:paraId="14C2B70C" w14:textId="77777777" w:rsidR="0006290B" w:rsidRDefault="00B04673" w:rsidP="00C74B42">
            <w:r>
              <w:t xml:space="preserve">Développement d’un projet </w:t>
            </w:r>
            <w:r w:rsidR="0006290B">
              <w:t>en JAVA</w:t>
            </w:r>
          </w:p>
          <w:p w14:paraId="0CF4F91D" w14:textId="77777777" w:rsidR="00331C22" w:rsidRDefault="00B04673" w:rsidP="00C74B42">
            <w:r>
              <w:t xml:space="preserve">PeopleNet utilise des pseudo-objet (Meta4Objets). </w:t>
            </w:r>
          </w:p>
        </w:tc>
        <w:tc>
          <w:tcPr>
            <w:tcW w:w="236" w:type="dxa"/>
          </w:tcPr>
          <w:p w14:paraId="2D059864" w14:textId="77777777" w:rsidR="00331C22" w:rsidRDefault="00B04673" w:rsidP="00C74B42">
            <w:r>
              <w:t>F/E(6M)</w:t>
            </w:r>
          </w:p>
        </w:tc>
        <w:tc>
          <w:tcPr>
            <w:tcW w:w="2317" w:type="dxa"/>
          </w:tcPr>
          <w:p w14:paraId="4AB3F969" w14:textId="77777777" w:rsidR="00C74B42" w:rsidRDefault="00684750" w:rsidP="00684750">
            <w:r>
              <w:t>Cf. « </w:t>
            </w:r>
            <w:r w:rsidR="00C74B42">
              <w:t>Animoz</w:t>
            </w:r>
            <w:r>
              <w:t> »</w:t>
            </w:r>
          </w:p>
          <w:p w14:paraId="75741D1D" w14:textId="77777777" w:rsidR="003E5523" w:rsidRDefault="003E5523" w:rsidP="003E5523">
            <w:r>
              <w:t>Cf.  « RandoUDEV3 »</w:t>
            </w:r>
          </w:p>
          <w:p w14:paraId="028DD7ED" w14:textId="77777777" w:rsidR="003E5523" w:rsidRPr="003E5523" w:rsidRDefault="003E5523" w:rsidP="003E5523">
            <w:r>
              <w:t>Cf.</w:t>
            </w:r>
            <w:r w:rsidR="007B4588">
              <w:t xml:space="preserve"> « Les Meta4 Objets »</w:t>
            </w:r>
          </w:p>
        </w:tc>
      </w:tr>
      <w:tr w:rsidR="009B68A8" w14:paraId="0ECF222A" w14:textId="77777777" w:rsidTr="009B68A8">
        <w:tc>
          <w:tcPr>
            <w:tcW w:w="0" w:type="auto"/>
          </w:tcPr>
          <w:p w14:paraId="45DE2398" w14:textId="77777777" w:rsidR="00331C22" w:rsidRDefault="00331C22" w:rsidP="00C74B42">
            <w:r w:rsidRPr="007B53CC">
              <w:t>Garantir un accès sécurisé aux données.</w:t>
            </w:r>
          </w:p>
        </w:tc>
        <w:tc>
          <w:tcPr>
            <w:tcW w:w="0" w:type="auto"/>
          </w:tcPr>
          <w:p w14:paraId="760858BB" w14:textId="77777777" w:rsidR="00331C22" w:rsidRDefault="00331C22" w:rsidP="00C74B42">
            <w:r w:rsidRPr="00D22390">
              <w:t>Le taux de réutilisation du code utile est &gt; 80 %.</w:t>
            </w:r>
          </w:p>
          <w:p w14:paraId="3940E7F5" w14:textId="77777777" w:rsidR="00331C22" w:rsidRDefault="00331C22" w:rsidP="00C74B42">
            <w:r>
              <w:lastRenderedPageBreak/>
              <w:t>Des gabarits sont utilisés.</w:t>
            </w:r>
          </w:p>
          <w:p w14:paraId="0A0F7CBF" w14:textId="77777777" w:rsidR="00331C22" w:rsidRDefault="00331C22" w:rsidP="00C74B42">
            <w:r>
              <w:t>Une charte de nommage est utilisée.</w:t>
            </w:r>
          </w:p>
        </w:tc>
        <w:tc>
          <w:tcPr>
            <w:tcW w:w="0" w:type="auto"/>
          </w:tcPr>
          <w:p w14:paraId="0F315D98" w14:textId="77777777" w:rsidR="00331C22" w:rsidRDefault="00331C22" w:rsidP="00C74B42">
            <w:r w:rsidRPr="00D22390">
              <w:lastRenderedPageBreak/>
              <w:t>Programmation de l’accès aux données de l’entreprise.</w:t>
            </w:r>
          </w:p>
        </w:tc>
        <w:tc>
          <w:tcPr>
            <w:tcW w:w="1675" w:type="dxa"/>
          </w:tcPr>
          <w:p w14:paraId="73E03827" w14:textId="77777777" w:rsidR="00331C22" w:rsidRDefault="0006290B" w:rsidP="00C74B42">
            <w:r>
              <w:t>Charte de nommage utilisée</w:t>
            </w:r>
          </w:p>
          <w:p w14:paraId="7BD72940" w14:textId="77777777" w:rsidR="006D04D1" w:rsidRPr="006D04D1" w:rsidRDefault="006D04D1" w:rsidP="006D04D1">
            <w:pPr>
              <w:pStyle w:val="Corpsdetexte"/>
            </w:pPr>
          </w:p>
          <w:p w14:paraId="08566A79" w14:textId="77777777" w:rsidR="007375F2" w:rsidRDefault="005C3964" w:rsidP="00C74B42">
            <w:r>
              <w:t>Accès sécurisé a la</w:t>
            </w:r>
            <w:r w:rsidR="007375F2">
              <w:t xml:space="preserve"> </w:t>
            </w:r>
            <w:r>
              <w:t xml:space="preserve">base de </w:t>
            </w:r>
            <w:r w:rsidR="007375F2">
              <w:t>données</w:t>
            </w:r>
            <w:r>
              <w:t xml:space="preserve"> via Hibernate et son fichier jdbc.properties</w:t>
            </w:r>
          </w:p>
          <w:p w14:paraId="763F5EEC" w14:textId="77777777" w:rsidR="006D04D1" w:rsidRPr="006D04D1" w:rsidRDefault="006D04D1" w:rsidP="006D04D1">
            <w:pPr>
              <w:pStyle w:val="Corpsdetexte"/>
            </w:pPr>
          </w:p>
          <w:p w14:paraId="7829820F" w14:textId="77777777" w:rsidR="0006290B" w:rsidRDefault="0006290B" w:rsidP="00C74B42">
            <w:r>
              <w:t xml:space="preserve">Héritage de </w:t>
            </w:r>
            <w:r w:rsidR="009B6B5D">
              <w:t>Node</w:t>
            </w:r>
            <w:r w:rsidR="005C3964">
              <w:t xml:space="preserve"> </w:t>
            </w:r>
            <w:r>
              <w:t>Structures</w:t>
            </w:r>
          </w:p>
          <w:p w14:paraId="6B6F833D" w14:textId="77777777" w:rsidR="0006290B" w:rsidRPr="0006290B" w:rsidRDefault="0006290B" w:rsidP="00C74B42"/>
        </w:tc>
        <w:tc>
          <w:tcPr>
            <w:tcW w:w="236" w:type="dxa"/>
          </w:tcPr>
          <w:p w14:paraId="300ABCDD" w14:textId="77777777" w:rsidR="00331C22" w:rsidRDefault="007375F2" w:rsidP="00C74B42">
            <w:r>
              <w:lastRenderedPageBreak/>
              <w:t>E(9M)</w:t>
            </w:r>
          </w:p>
          <w:p w14:paraId="26FC2DF2" w14:textId="77777777" w:rsidR="007375F2" w:rsidRDefault="007375F2" w:rsidP="00C74B42"/>
          <w:p w14:paraId="337B7794" w14:textId="77777777" w:rsidR="007375F2" w:rsidRDefault="007375F2" w:rsidP="00C74B42"/>
          <w:p w14:paraId="22A73A5D" w14:textId="77777777" w:rsidR="006D04D1" w:rsidRPr="006D04D1" w:rsidRDefault="006D04D1" w:rsidP="006D04D1">
            <w:pPr>
              <w:pStyle w:val="Corpsdetexte"/>
            </w:pPr>
          </w:p>
          <w:p w14:paraId="0476D436" w14:textId="77777777" w:rsidR="007375F2" w:rsidRDefault="005C3964" w:rsidP="00C74B42">
            <w:r>
              <w:t>F(1M)</w:t>
            </w:r>
          </w:p>
          <w:p w14:paraId="5DB7C799" w14:textId="77777777" w:rsidR="006D04D1" w:rsidRDefault="006D04D1" w:rsidP="006D04D1">
            <w:pPr>
              <w:pStyle w:val="Corpsdetexte"/>
            </w:pPr>
          </w:p>
          <w:p w14:paraId="6E712A52" w14:textId="77777777" w:rsidR="005C3964" w:rsidRDefault="005C3964" w:rsidP="006D04D1">
            <w:pPr>
              <w:pStyle w:val="Corpsdetexte"/>
            </w:pPr>
          </w:p>
          <w:p w14:paraId="067181A8" w14:textId="77777777" w:rsidR="005C3964" w:rsidRPr="006D04D1" w:rsidRDefault="005C3964" w:rsidP="006D04D1">
            <w:pPr>
              <w:pStyle w:val="Corpsdetexte"/>
            </w:pPr>
          </w:p>
          <w:p w14:paraId="4B87B2DE" w14:textId="77777777" w:rsidR="005C3964" w:rsidRDefault="005C3964" w:rsidP="00C74B42"/>
          <w:p w14:paraId="2FE5C844" w14:textId="77777777" w:rsidR="007375F2" w:rsidRPr="007375F2" w:rsidRDefault="007375F2" w:rsidP="00C74B42">
            <w:r>
              <w:t>E(2M)</w:t>
            </w:r>
          </w:p>
        </w:tc>
        <w:tc>
          <w:tcPr>
            <w:tcW w:w="2317" w:type="dxa"/>
          </w:tcPr>
          <w:p w14:paraId="1D409579" w14:textId="77777777" w:rsidR="00331C22" w:rsidRDefault="005C3964" w:rsidP="00C74B42">
            <w:r>
              <w:lastRenderedPageBreak/>
              <w:t>Cf. « Le projet SRE » : « Rédaction de SFD »</w:t>
            </w:r>
          </w:p>
          <w:p w14:paraId="51B30258" w14:textId="77777777" w:rsidR="005C3964" w:rsidRDefault="005C3964" w:rsidP="005C3964">
            <w:pPr>
              <w:pStyle w:val="Corpsdetexte"/>
            </w:pPr>
          </w:p>
          <w:p w14:paraId="5B6DDD6F" w14:textId="77777777" w:rsidR="005C3964" w:rsidRDefault="005C3964" w:rsidP="005C3964">
            <w:r>
              <w:t xml:space="preserve">Cf. « RandoUDEV3 » : </w:t>
            </w:r>
            <w:r w:rsidRPr="005C3964">
              <w:t>Figure 13 : Dossiers resources du squelette Spring</w:t>
            </w:r>
            <w:r>
              <w:t xml:space="preserve"> + Figure 14 : fichier jdbc.properties</w:t>
            </w:r>
          </w:p>
          <w:p w14:paraId="20D4C1A5" w14:textId="77777777" w:rsidR="005C3964" w:rsidRDefault="005C3964" w:rsidP="005C3964">
            <w:pPr>
              <w:pStyle w:val="Corpsdetexte"/>
            </w:pPr>
          </w:p>
          <w:p w14:paraId="1D159403" w14:textId="77777777" w:rsidR="005C3964" w:rsidRDefault="005C3964" w:rsidP="005C3964"/>
          <w:p w14:paraId="5FDBEBFD" w14:textId="77777777" w:rsidR="005C3964" w:rsidRDefault="005C3964" w:rsidP="005C3964"/>
          <w:p w14:paraId="12F92BE5" w14:textId="77777777" w:rsidR="005C3964" w:rsidRDefault="005C3964" w:rsidP="005C3964"/>
          <w:p w14:paraId="7C15A1A4" w14:textId="77777777" w:rsidR="005C3964" w:rsidRDefault="005C3964" w:rsidP="005C3964"/>
          <w:p w14:paraId="64E70C48" w14:textId="77777777" w:rsidR="005C3964" w:rsidRPr="005C3964" w:rsidRDefault="005C3964" w:rsidP="005C3964">
            <w:r>
              <w:t>Cf. « Le progiciel PeopleNet de Meta4 » &gt; « Les Nodes et les Nodes Structures »</w:t>
            </w:r>
          </w:p>
        </w:tc>
      </w:tr>
      <w:tr w:rsidR="009B68A8" w14:paraId="6EBFE0E2" w14:textId="77777777" w:rsidTr="009B68A8">
        <w:tc>
          <w:tcPr>
            <w:tcW w:w="0" w:type="auto"/>
          </w:tcPr>
          <w:p w14:paraId="3B5E7056" w14:textId="77777777" w:rsidR="00331C22" w:rsidRDefault="00331C22" w:rsidP="00C74B42">
            <w:r w:rsidRPr="007B53CC">
              <w:lastRenderedPageBreak/>
              <w:t>Livrer le logiciel déverminé.</w:t>
            </w:r>
          </w:p>
        </w:tc>
        <w:tc>
          <w:tcPr>
            <w:tcW w:w="0" w:type="auto"/>
          </w:tcPr>
          <w:p w14:paraId="31086D3B" w14:textId="77777777" w:rsidR="00331C22" w:rsidRDefault="00331C22" w:rsidP="00C74B42">
            <w:r>
              <w:t>Le taux de documentation interne du code est &gt; 8 % et &lt; 15 %.</w:t>
            </w:r>
          </w:p>
          <w:p w14:paraId="2B53500B" w14:textId="77777777" w:rsidR="00331C22" w:rsidRDefault="00331C22" w:rsidP="00C74B42">
            <w:r>
              <w:t>Les anomalies d’accès aux données ne génèrent pas d’interruption de l’exécution et sont répertoriées.</w:t>
            </w:r>
          </w:p>
        </w:tc>
        <w:tc>
          <w:tcPr>
            <w:tcW w:w="0" w:type="auto"/>
          </w:tcPr>
          <w:p w14:paraId="36328725" w14:textId="77777777" w:rsidR="00331C22" w:rsidRDefault="00331C22" w:rsidP="00C74B42">
            <w:r>
              <w:t>Tests unitaires.</w:t>
            </w:r>
          </w:p>
          <w:p w14:paraId="4B77656A" w14:textId="77777777" w:rsidR="00331C22" w:rsidRDefault="00331C22" w:rsidP="00C74B42">
            <w:r>
              <w:t>Préparation des jeux de tests.</w:t>
            </w:r>
          </w:p>
        </w:tc>
        <w:tc>
          <w:tcPr>
            <w:tcW w:w="1675" w:type="dxa"/>
          </w:tcPr>
          <w:p w14:paraId="3E7A7E95" w14:textId="77777777" w:rsidR="00331C22" w:rsidRDefault="007375F2" w:rsidP="00C74B42">
            <w:r>
              <w:t>Ajout de commentaires dans mon code</w:t>
            </w:r>
          </w:p>
          <w:p w14:paraId="7C56E341" w14:textId="77777777" w:rsidR="006D04D1" w:rsidRPr="006D04D1" w:rsidRDefault="006D04D1" w:rsidP="006D04D1">
            <w:pPr>
              <w:pStyle w:val="Corpsdetexte"/>
            </w:pPr>
          </w:p>
          <w:p w14:paraId="2C593F9B" w14:textId="77777777" w:rsidR="007375F2" w:rsidRPr="007375F2" w:rsidRDefault="007375F2" w:rsidP="00836F6A">
            <w:r>
              <w:t>Réalisation de test unitaire</w:t>
            </w:r>
            <w:r w:rsidR="00836F6A">
              <w:t>/</w:t>
            </w:r>
            <w:r>
              <w:t xml:space="preserve">test </w:t>
            </w:r>
            <w:r w:rsidR="00836F6A">
              <w:t>d’</w:t>
            </w:r>
            <w:r w:rsidR="003B3D74">
              <w:t>intégration</w:t>
            </w:r>
          </w:p>
        </w:tc>
        <w:tc>
          <w:tcPr>
            <w:tcW w:w="236" w:type="dxa"/>
          </w:tcPr>
          <w:p w14:paraId="76E9F50C" w14:textId="77777777" w:rsidR="00331C22" w:rsidRDefault="003B3D74" w:rsidP="00C74B42">
            <w:r>
              <w:t>F(6M)</w:t>
            </w:r>
          </w:p>
          <w:p w14:paraId="086AC21A" w14:textId="77777777" w:rsidR="003B3D74" w:rsidRDefault="003B3D74" w:rsidP="00C74B42"/>
          <w:p w14:paraId="02A512ED" w14:textId="77777777" w:rsidR="006D04D1" w:rsidRDefault="006D04D1" w:rsidP="006D04D1">
            <w:pPr>
              <w:pStyle w:val="Corpsdetexte"/>
            </w:pPr>
          </w:p>
          <w:p w14:paraId="11D3B969" w14:textId="77777777" w:rsidR="006D04D1" w:rsidRPr="006D04D1" w:rsidRDefault="006D04D1" w:rsidP="006D04D1">
            <w:pPr>
              <w:pStyle w:val="Corpsdetexte"/>
            </w:pPr>
          </w:p>
          <w:p w14:paraId="027CA42D" w14:textId="77777777" w:rsidR="003B3D74" w:rsidRPr="003B3D74" w:rsidRDefault="003B3D74" w:rsidP="00C74B42">
            <w:r>
              <w:t>E(2M)</w:t>
            </w:r>
          </w:p>
        </w:tc>
        <w:tc>
          <w:tcPr>
            <w:tcW w:w="2317" w:type="dxa"/>
          </w:tcPr>
          <w:p w14:paraId="02B31137" w14:textId="77777777" w:rsidR="00331C22" w:rsidRDefault="006D04D1" w:rsidP="00C74B42">
            <w:r>
              <w:t xml:space="preserve">Cf « RandoUDEV3 » : </w:t>
            </w:r>
            <w:r w:rsidRPr="006D04D1">
              <w:t>Figure 16 : Extrait du code d'ItineraireControleur</w:t>
            </w:r>
          </w:p>
          <w:p w14:paraId="2AA82DAC" w14:textId="77777777" w:rsidR="006D04D1" w:rsidRDefault="006D04D1" w:rsidP="006D04D1">
            <w:pPr>
              <w:pStyle w:val="Corpsdetexte"/>
            </w:pPr>
          </w:p>
          <w:p w14:paraId="10ECDCED" w14:textId="77777777" w:rsidR="006D04D1" w:rsidRDefault="006D04D1" w:rsidP="006D04D1">
            <w:r>
              <w:t>Cf. « La réalisation de la TMA » : « Etape 3 : Les test unitaires »</w:t>
            </w:r>
          </w:p>
          <w:p w14:paraId="69E419D5" w14:textId="77777777" w:rsidR="006D04D1" w:rsidRPr="006D04D1" w:rsidRDefault="006D04D1" w:rsidP="006D04D1">
            <w:pPr>
              <w:pStyle w:val="Corpsdetexte"/>
            </w:pPr>
          </w:p>
        </w:tc>
      </w:tr>
      <w:tr w:rsidR="009B68A8" w14:paraId="57B4400F" w14:textId="77777777" w:rsidTr="009B68A8">
        <w:tc>
          <w:tcPr>
            <w:tcW w:w="0" w:type="auto"/>
          </w:tcPr>
          <w:p w14:paraId="52233C81" w14:textId="77777777" w:rsidR="00331C22" w:rsidRDefault="00331C22" w:rsidP="00C74B42">
            <w:r w:rsidRPr="007B53CC">
              <w:t>Livrer le logiciel conforme aux attentes.</w:t>
            </w:r>
          </w:p>
        </w:tc>
        <w:tc>
          <w:tcPr>
            <w:tcW w:w="0" w:type="auto"/>
          </w:tcPr>
          <w:p w14:paraId="2CD50B30" w14:textId="77777777" w:rsidR="00331C22" w:rsidRDefault="00331C22" w:rsidP="00C74B42">
            <w:r>
              <w:t>Des outils de contrôle automatique du code sont utilisés.</w:t>
            </w:r>
          </w:p>
          <w:p w14:paraId="041B009D" w14:textId="77777777" w:rsidR="003B3D74" w:rsidRPr="003B3D74" w:rsidRDefault="003B3D74" w:rsidP="00C74B42"/>
          <w:p w14:paraId="1AF34827" w14:textId="77777777" w:rsidR="00331C22" w:rsidRDefault="00331C22" w:rsidP="00C74B42">
            <w:r>
              <w:t>Aucun défaut visible ne persiste.</w:t>
            </w:r>
          </w:p>
          <w:p w14:paraId="0223ADBA" w14:textId="77777777" w:rsidR="00331C22" w:rsidRDefault="00331C22" w:rsidP="00C74B42">
            <w:r>
              <w:t>Les contraintes spécifiques au projet sont respectées.</w:t>
            </w:r>
          </w:p>
          <w:p w14:paraId="2DCC7CD5" w14:textId="77777777" w:rsidR="003B3D74" w:rsidRPr="003B3D74" w:rsidRDefault="003B3D74" w:rsidP="00C74B42"/>
          <w:p w14:paraId="18DDBD11" w14:textId="77777777" w:rsidR="00331C22" w:rsidRDefault="00331C22" w:rsidP="00C74B42">
            <w:r>
              <w:lastRenderedPageBreak/>
              <w:t>Un manuel d’assurance qualité est respecté.</w:t>
            </w:r>
          </w:p>
          <w:p w14:paraId="0DAAFCD0" w14:textId="77777777" w:rsidR="00331C22" w:rsidRDefault="00331C22" w:rsidP="00C74B42">
            <w:r>
              <w:t>Une méthode de recettage est utilisée.</w:t>
            </w:r>
          </w:p>
          <w:p w14:paraId="73B15D8C" w14:textId="77777777" w:rsidR="00331C22" w:rsidRDefault="00331C22" w:rsidP="00C74B42">
            <w:r>
              <w:t>L’étape du projet est validée.</w:t>
            </w:r>
          </w:p>
        </w:tc>
        <w:tc>
          <w:tcPr>
            <w:tcW w:w="0" w:type="auto"/>
          </w:tcPr>
          <w:p w14:paraId="765EC795" w14:textId="77777777" w:rsidR="00331C22" w:rsidRDefault="00331C22" w:rsidP="00C74B42">
            <w:r>
              <w:lastRenderedPageBreak/>
              <w:t>Contrôles de l’existence d’anomalies.</w:t>
            </w:r>
          </w:p>
          <w:p w14:paraId="2D1B858F" w14:textId="77777777" w:rsidR="003B3D74" w:rsidRDefault="003B3D74" w:rsidP="00C74B42"/>
          <w:p w14:paraId="13DF7E1E" w14:textId="77777777" w:rsidR="00331C22" w:rsidRDefault="00331C22" w:rsidP="00C74B42">
            <w:r>
              <w:t>Recettage du logiciel.</w:t>
            </w:r>
          </w:p>
          <w:p w14:paraId="7FF5FD17" w14:textId="77777777" w:rsidR="003B3D74" w:rsidRPr="003B3D74" w:rsidRDefault="003B3D74" w:rsidP="00C74B42"/>
          <w:p w14:paraId="1AFB6467" w14:textId="77777777" w:rsidR="00331C22" w:rsidRDefault="00331C22" w:rsidP="00C74B42">
            <w:r>
              <w:t>Validation d’une étape du projet.</w:t>
            </w:r>
          </w:p>
        </w:tc>
        <w:tc>
          <w:tcPr>
            <w:tcW w:w="1675" w:type="dxa"/>
          </w:tcPr>
          <w:p w14:paraId="39477F70" w14:textId="77777777" w:rsidR="00331C22" w:rsidRDefault="007375F2" w:rsidP="00C74B42">
            <w:r>
              <w:t xml:space="preserve">Vérification de l’existence d’une anomalie </w:t>
            </w:r>
            <w:r w:rsidR="003B3D74">
              <w:t>par l’exécution de TU/TI</w:t>
            </w:r>
          </w:p>
          <w:p w14:paraId="06F0B220" w14:textId="77777777" w:rsidR="003B3D74" w:rsidRPr="003B3D74" w:rsidRDefault="003B3D74" w:rsidP="00C74B42">
            <w:r>
              <w:t xml:space="preserve">Utilisation de  </w:t>
            </w:r>
            <w:r w:rsidRPr="003B3D74">
              <w:t>DeepCode CI Bot</w:t>
            </w:r>
            <w:r>
              <w:t xml:space="preserve"> </w:t>
            </w:r>
            <w:r>
              <w:lastRenderedPageBreak/>
              <w:t>au sein de mon GitHub et de SonarCloud sur GitLab</w:t>
            </w:r>
          </w:p>
        </w:tc>
        <w:tc>
          <w:tcPr>
            <w:tcW w:w="236" w:type="dxa"/>
          </w:tcPr>
          <w:p w14:paraId="5AEE1F35" w14:textId="77777777" w:rsidR="00331C22" w:rsidRDefault="003B3D74" w:rsidP="00C74B42">
            <w:r>
              <w:lastRenderedPageBreak/>
              <w:t>E(4M)</w:t>
            </w:r>
          </w:p>
          <w:p w14:paraId="7C302D2F" w14:textId="77777777" w:rsidR="003B3D74" w:rsidRDefault="003B3D74" w:rsidP="00C74B42">
            <w:r>
              <w:t>+</w:t>
            </w:r>
          </w:p>
          <w:p w14:paraId="5F426AB8" w14:textId="77777777" w:rsidR="003B3D74" w:rsidRPr="003B3D74" w:rsidRDefault="003B3D74" w:rsidP="00C74B42">
            <w:r>
              <w:t>F(3M)</w:t>
            </w:r>
          </w:p>
        </w:tc>
        <w:tc>
          <w:tcPr>
            <w:tcW w:w="2317" w:type="dxa"/>
          </w:tcPr>
          <w:p w14:paraId="1204FE6C" w14:textId="77777777" w:rsidR="006D04D1" w:rsidRDefault="006D04D1" w:rsidP="006D04D1">
            <w:r>
              <w:t>Cf. « La réalisation de la TMA » : « Etape 3 : Les test unitaires »</w:t>
            </w:r>
          </w:p>
          <w:p w14:paraId="64A12616" w14:textId="77777777" w:rsidR="00331C22" w:rsidRDefault="00331C22" w:rsidP="00C74B42"/>
          <w:p w14:paraId="153F0452" w14:textId="77777777" w:rsidR="006D04D1" w:rsidRDefault="006D04D1" w:rsidP="006D04D1">
            <w:pPr>
              <w:pStyle w:val="Corpsdetexte"/>
            </w:pPr>
          </w:p>
          <w:p w14:paraId="2D95679A" w14:textId="77777777" w:rsidR="006D04D1" w:rsidRPr="006D04D1" w:rsidRDefault="006D04D1" w:rsidP="006D04D1">
            <w:r>
              <w:t>Cf. « Animoz »</w:t>
            </w:r>
          </w:p>
        </w:tc>
      </w:tr>
      <w:tr w:rsidR="009B68A8" w14:paraId="0E80F98E" w14:textId="77777777" w:rsidTr="009B68A8">
        <w:tc>
          <w:tcPr>
            <w:tcW w:w="0" w:type="auto"/>
          </w:tcPr>
          <w:p w14:paraId="390A535F" w14:textId="77777777" w:rsidR="00331C22" w:rsidRDefault="00331C22" w:rsidP="00C74B42">
            <w:r w:rsidRPr="007B53CC">
              <w:t>Clôturer une mission.</w:t>
            </w:r>
          </w:p>
        </w:tc>
        <w:tc>
          <w:tcPr>
            <w:tcW w:w="0" w:type="auto"/>
          </w:tcPr>
          <w:p w14:paraId="5C2D27C5" w14:textId="77777777" w:rsidR="00331C22" w:rsidRDefault="00331C22" w:rsidP="00C74B42">
            <w:r w:rsidRPr="00D22390">
              <w:t>Le PV de réception du logiciel est validé.</w:t>
            </w:r>
          </w:p>
        </w:tc>
        <w:tc>
          <w:tcPr>
            <w:tcW w:w="0" w:type="auto"/>
          </w:tcPr>
          <w:p w14:paraId="4B5B9C9D" w14:textId="77777777" w:rsidR="00331C22" w:rsidRDefault="00331C22" w:rsidP="00C74B42">
            <w:r w:rsidRPr="00D22390">
              <w:t>Mise en exploitation.</w:t>
            </w:r>
          </w:p>
        </w:tc>
        <w:tc>
          <w:tcPr>
            <w:tcW w:w="1675" w:type="dxa"/>
          </w:tcPr>
          <w:p w14:paraId="14940A08" w14:textId="77777777" w:rsidR="00331C22" w:rsidRDefault="003B3D74" w:rsidP="00C74B42">
            <w:r>
              <w:t>Envoi d’un mail pour prévenir le client de la livraison d’un package</w:t>
            </w:r>
          </w:p>
          <w:p w14:paraId="0E5183F7" w14:textId="77777777" w:rsidR="003B3D74" w:rsidRPr="003B3D74" w:rsidRDefault="003B3D74" w:rsidP="00C74B42">
            <w:r>
              <w:t>Imputation</w:t>
            </w:r>
          </w:p>
        </w:tc>
        <w:tc>
          <w:tcPr>
            <w:tcW w:w="236" w:type="dxa"/>
          </w:tcPr>
          <w:p w14:paraId="684050E7" w14:textId="77777777" w:rsidR="00331C22" w:rsidRDefault="003B3D74" w:rsidP="00C74B42">
            <w:r>
              <w:t>E(1S)</w:t>
            </w:r>
          </w:p>
        </w:tc>
        <w:tc>
          <w:tcPr>
            <w:tcW w:w="2317" w:type="dxa"/>
          </w:tcPr>
          <w:p w14:paraId="066C9446" w14:textId="77777777" w:rsidR="00331C22" w:rsidRDefault="00331C22" w:rsidP="00C74B42"/>
        </w:tc>
      </w:tr>
    </w:tbl>
    <w:p w14:paraId="04F271F0" w14:textId="77777777" w:rsidR="00331C22" w:rsidRDefault="00331C22" w:rsidP="008C2425">
      <w:pPr>
        <w:pStyle w:val="Titre3"/>
      </w:pPr>
      <w:bookmarkStart w:id="353" w:name="_Toc55141221"/>
      <w:r w:rsidRPr="00641373">
        <w:t>Audit, conception, méthode de projet</w:t>
      </w:r>
      <w:r>
        <w:t> :</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3499"/>
        <w:gridCol w:w="3156"/>
        <w:gridCol w:w="1632"/>
        <w:gridCol w:w="1850"/>
        <w:gridCol w:w="1927"/>
      </w:tblGrid>
      <w:tr w:rsidR="00331C22" w:rsidRPr="00641373" w14:paraId="73AA79F6" w14:textId="77777777" w:rsidTr="0030502A">
        <w:tc>
          <w:tcPr>
            <w:tcW w:w="0" w:type="auto"/>
          </w:tcPr>
          <w:p w14:paraId="6409C440" w14:textId="77777777" w:rsidR="00331C22" w:rsidRPr="00641373" w:rsidRDefault="00331C22" w:rsidP="00C83C93">
            <w:pPr>
              <w:pStyle w:val="Tableau-Titre"/>
            </w:pPr>
            <w:r w:rsidRPr="00641373">
              <w:t xml:space="preserve">Compétences ou capacités qui seront évaluées </w:t>
            </w:r>
          </w:p>
          <w:p w14:paraId="65BAB0B3" w14:textId="77777777" w:rsidR="00331C22" w:rsidRPr="00641373" w:rsidRDefault="00331C22" w:rsidP="00BB5D12">
            <w:pPr>
              <w:pStyle w:val="Tableau-Titre"/>
            </w:pPr>
          </w:p>
        </w:tc>
        <w:tc>
          <w:tcPr>
            <w:tcW w:w="0" w:type="auto"/>
          </w:tcPr>
          <w:p w14:paraId="4619C0FB" w14:textId="77777777" w:rsidR="00331C22" w:rsidRPr="00641373" w:rsidRDefault="00331C22" w:rsidP="00BB5D12">
            <w:pPr>
              <w:pStyle w:val="Tableau-Titre"/>
            </w:pPr>
            <w:r w:rsidRPr="00641373">
              <w:t xml:space="preserve">Critères d’évaluation </w:t>
            </w:r>
          </w:p>
          <w:p w14:paraId="650D43FC" w14:textId="77777777" w:rsidR="00331C22" w:rsidRPr="00641373" w:rsidRDefault="00331C22" w:rsidP="00BB5D12">
            <w:pPr>
              <w:pStyle w:val="Tableau-Titre"/>
            </w:pPr>
          </w:p>
        </w:tc>
        <w:tc>
          <w:tcPr>
            <w:tcW w:w="0" w:type="auto"/>
          </w:tcPr>
          <w:p w14:paraId="48F5FC7A" w14:textId="77777777" w:rsidR="00331C22" w:rsidRPr="00641373" w:rsidRDefault="00331C22" w:rsidP="00BB5D12">
            <w:pPr>
              <w:pStyle w:val="Tableau-Titre"/>
            </w:pPr>
            <w:r w:rsidRPr="00641373">
              <w:t>Exemples d’activités et tâches</w:t>
            </w:r>
            <w:r>
              <w:t xml:space="preserve"> </w:t>
            </w:r>
          </w:p>
        </w:tc>
        <w:tc>
          <w:tcPr>
            <w:tcW w:w="1632" w:type="dxa"/>
          </w:tcPr>
          <w:p w14:paraId="1FE3BDAC" w14:textId="77777777" w:rsidR="00331C22" w:rsidRPr="00641373" w:rsidRDefault="00331C22" w:rsidP="00BB5D12">
            <w:pPr>
              <w:pStyle w:val="Tableau-Titre"/>
            </w:pPr>
            <w:r w:rsidRPr="00641373">
              <w:t xml:space="preserve">Activités pratiquées </w:t>
            </w:r>
          </w:p>
          <w:p w14:paraId="7EF031CB" w14:textId="77777777" w:rsidR="00331C22" w:rsidRPr="00641373" w:rsidRDefault="00331C22" w:rsidP="00BB5D12">
            <w:pPr>
              <w:pStyle w:val="Tableau-Titre"/>
            </w:pPr>
          </w:p>
        </w:tc>
        <w:tc>
          <w:tcPr>
            <w:tcW w:w="1850" w:type="dxa"/>
          </w:tcPr>
          <w:p w14:paraId="5FB32F6E" w14:textId="77777777" w:rsidR="00331C22" w:rsidRPr="00641373" w:rsidRDefault="00331C22" w:rsidP="00BB5D12">
            <w:pPr>
              <w:pStyle w:val="Tableau-Titre"/>
            </w:pPr>
            <w:r w:rsidRPr="00641373">
              <w:t xml:space="preserve">Origine de l’acquisition </w:t>
            </w:r>
          </w:p>
          <w:p w14:paraId="782F845F" w14:textId="77777777" w:rsidR="00331C22" w:rsidRPr="00641373" w:rsidRDefault="00331C22" w:rsidP="00BB5D12">
            <w:pPr>
              <w:pStyle w:val="Tableau-Titre"/>
            </w:pPr>
          </w:p>
        </w:tc>
        <w:tc>
          <w:tcPr>
            <w:tcW w:w="1927" w:type="dxa"/>
          </w:tcPr>
          <w:p w14:paraId="51F6228D" w14:textId="77777777" w:rsidR="00331C22" w:rsidRPr="00641373" w:rsidRDefault="00331C22" w:rsidP="00BB5D12">
            <w:pPr>
              <w:pStyle w:val="Tableau-Titre"/>
            </w:pPr>
            <w:r w:rsidRPr="00641373">
              <w:t xml:space="preserve">Preuves apportées </w:t>
            </w:r>
          </w:p>
          <w:p w14:paraId="6A9866BE" w14:textId="77777777" w:rsidR="00331C22" w:rsidRPr="00641373" w:rsidRDefault="00331C22" w:rsidP="00BB5D12">
            <w:pPr>
              <w:pStyle w:val="Tableau-Titre"/>
            </w:pPr>
            <w:r>
              <w:t xml:space="preserve">&amp; </w:t>
            </w:r>
            <w:r w:rsidRPr="00641373">
              <w:t xml:space="preserve">réf. annexe </w:t>
            </w:r>
          </w:p>
        </w:tc>
      </w:tr>
      <w:tr w:rsidR="00331C22" w14:paraId="6C95C93C" w14:textId="77777777" w:rsidTr="0030502A">
        <w:tc>
          <w:tcPr>
            <w:tcW w:w="0" w:type="auto"/>
          </w:tcPr>
          <w:p w14:paraId="6E15C4A1" w14:textId="77777777" w:rsidR="00331C22" w:rsidRDefault="00331C22" w:rsidP="00C74B42">
            <w:r w:rsidRPr="00D22390">
              <w:t>Formaliser des processus</w:t>
            </w:r>
          </w:p>
        </w:tc>
        <w:tc>
          <w:tcPr>
            <w:tcW w:w="0" w:type="auto"/>
          </w:tcPr>
          <w:p w14:paraId="542554D7" w14:textId="77777777" w:rsidR="00331C22" w:rsidRDefault="00331C22" w:rsidP="00C74B42">
            <w:r w:rsidRPr="00ED6BAD">
              <w:t>La procédure du service utilisateur est formalisée et validée.</w:t>
            </w:r>
          </w:p>
          <w:p w14:paraId="37349BCA" w14:textId="77777777" w:rsidR="003B3D74" w:rsidRDefault="003B3D74" w:rsidP="00C74B42"/>
          <w:p w14:paraId="78496C7F" w14:textId="77777777" w:rsidR="005F2EE5" w:rsidRPr="003B3D74" w:rsidRDefault="005F2EE5" w:rsidP="00C74B42"/>
          <w:p w14:paraId="33D4355B" w14:textId="77777777" w:rsidR="00331C22" w:rsidRDefault="00331C22" w:rsidP="00C74B42">
            <w:r w:rsidRPr="00ED6BAD">
              <w:t>La procédure du service utilisateur est conforme aux règles du système de management des services de l’entreprise.</w:t>
            </w:r>
          </w:p>
          <w:p w14:paraId="6F0FA937" w14:textId="77777777" w:rsidR="003B3D74" w:rsidRDefault="003B3D74" w:rsidP="00C74B42"/>
          <w:p w14:paraId="46DB95EC" w14:textId="77777777" w:rsidR="005F2EE5" w:rsidRDefault="005F2EE5" w:rsidP="00C74B42"/>
          <w:p w14:paraId="71134AC9" w14:textId="77777777" w:rsidR="005F2EE5" w:rsidRDefault="005F2EE5" w:rsidP="00C74B42"/>
          <w:p w14:paraId="0C28E8E0" w14:textId="77777777" w:rsidR="005F2EE5" w:rsidRPr="003B3D74" w:rsidRDefault="005F2EE5" w:rsidP="00C74B42"/>
          <w:p w14:paraId="187A8390" w14:textId="77777777" w:rsidR="00331C22" w:rsidRDefault="00331C22" w:rsidP="00C74B42">
            <w:r w:rsidRPr="00ED6BAD">
              <w:t>La procédure du service utilisateur est conforme aux règles du système de management des services de l’entreprise.</w:t>
            </w:r>
          </w:p>
        </w:tc>
        <w:tc>
          <w:tcPr>
            <w:tcW w:w="0" w:type="auto"/>
          </w:tcPr>
          <w:p w14:paraId="2F15E8E8" w14:textId="77777777" w:rsidR="00331C22" w:rsidRDefault="00331C22" w:rsidP="00C74B42">
            <w:r>
              <w:t>Étude de l’existant.</w:t>
            </w:r>
          </w:p>
          <w:p w14:paraId="7694CB98" w14:textId="77777777" w:rsidR="00331C22" w:rsidRDefault="00331C22" w:rsidP="00C74B42">
            <w:r>
              <w:t>Identification des procédures en place.</w:t>
            </w:r>
          </w:p>
          <w:p w14:paraId="455372B7" w14:textId="77777777" w:rsidR="003B3D74" w:rsidRPr="003B3D74" w:rsidRDefault="003B3D74" w:rsidP="00C74B42"/>
          <w:p w14:paraId="2D64B0EC" w14:textId="77777777" w:rsidR="00331C22" w:rsidRDefault="00331C22" w:rsidP="00C74B42">
            <w:r w:rsidRPr="00ED6BAD">
              <w:t>Contrôle de la conformité des procédures utilisées avec la gouvernance de l’entreprise.</w:t>
            </w:r>
          </w:p>
          <w:p w14:paraId="0AE40A6E" w14:textId="77777777" w:rsidR="003B3D74" w:rsidRDefault="003B3D74" w:rsidP="00C74B42"/>
          <w:p w14:paraId="6970D661" w14:textId="77777777" w:rsidR="005F2EE5" w:rsidRDefault="005F2EE5" w:rsidP="00C74B42"/>
          <w:p w14:paraId="28DD3ED3" w14:textId="77777777" w:rsidR="005F2EE5" w:rsidRDefault="005F2EE5" w:rsidP="00C74B42"/>
          <w:p w14:paraId="4ABFFA98" w14:textId="77777777" w:rsidR="005F2EE5" w:rsidRPr="003B3D74" w:rsidRDefault="005F2EE5" w:rsidP="00C74B42"/>
          <w:p w14:paraId="41FD802C" w14:textId="77777777" w:rsidR="00331C22" w:rsidRDefault="00331C22" w:rsidP="00C74B42">
            <w:r w:rsidRPr="00ED6BAD">
              <w:t>Recensement des documents utilisés, identification de leur circulation et des acteurs concernés.</w:t>
            </w:r>
          </w:p>
        </w:tc>
        <w:tc>
          <w:tcPr>
            <w:tcW w:w="1632" w:type="dxa"/>
          </w:tcPr>
          <w:p w14:paraId="352AE17D" w14:textId="77777777" w:rsidR="00331C22" w:rsidRDefault="00331C22" w:rsidP="00C74B42">
            <w:r>
              <w:t>Analyse t</w:t>
            </w:r>
            <w:r w:rsidR="003B3D74">
              <w:t xml:space="preserve">echnique de l’existant </w:t>
            </w:r>
            <w:r w:rsidR="00684750">
              <w:t>au cours de la</w:t>
            </w:r>
            <w:r w:rsidR="003B3D74">
              <w:t xml:space="preserve"> résolution de tickets </w:t>
            </w:r>
            <w:r w:rsidR="0030502A">
              <w:t>et de la rédaction des SFD</w:t>
            </w:r>
          </w:p>
          <w:p w14:paraId="49195984" w14:textId="77777777" w:rsidR="003B3D74" w:rsidRDefault="005F2EE5" w:rsidP="00C74B42">
            <w:r>
              <w:t xml:space="preserve">Communications avec le client </w:t>
            </w:r>
            <w:r w:rsidR="00836F6A">
              <w:t>s</w:t>
            </w:r>
            <w:r>
              <w:t>oumises à validation du chargé de projet</w:t>
            </w:r>
          </w:p>
          <w:p w14:paraId="6C8C0660" w14:textId="77777777" w:rsidR="005F2EE5" w:rsidRDefault="005F2EE5" w:rsidP="00C74B42">
            <w:r>
              <w:t xml:space="preserve">Utilisation d’un </w:t>
            </w:r>
            <w:r w:rsidR="007659BA">
              <w:t>SharePoint</w:t>
            </w:r>
            <w:r>
              <w:t xml:space="preserve"> commun avec le client, </w:t>
            </w:r>
            <w:r w:rsidR="00684750">
              <w:t>suivi d</w:t>
            </w:r>
            <w:r>
              <w:t xml:space="preserve">es processus de </w:t>
            </w:r>
            <w:r>
              <w:lastRenderedPageBreak/>
              <w:t>communication à respecter</w:t>
            </w:r>
          </w:p>
          <w:p w14:paraId="52DD8084" w14:textId="77777777" w:rsidR="005F2EE5" w:rsidRDefault="005F2EE5" w:rsidP="00C74B42"/>
          <w:p w14:paraId="16983AAC" w14:textId="77777777" w:rsidR="005F2EE5" w:rsidRPr="003B3D74" w:rsidRDefault="005F2EE5" w:rsidP="00C74B42"/>
        </w:tc>
        <w:tc>
          <w:tcPr>
            <w:tcW w:w="1850" w:type="dxa"/>
          </w:tcPr>
          <w:p w14:paraId="690F8F7B" w14:textId="77777777" w:rsidR="00331C22" w:rsidRDefault="00331C22" w:rsidP="00C74B42">
            <w:r>
              <w:lastRenderedPageBreak/>
              <w:t>E</w:t>
            </w:r>
            <w:r w:rsidR="005F2EE5">
              <w:t>(4</w:t>
            </w:r>
            <w:r>
              <w:t xml:space="preserve"> M)</w:t>
            </w:r>
          </w:p>
          <w:p w14:paraId="150047F7" w14:textId="77777777" w:rsidR="005F2EE5" w:rsidRDefault="005F2EE5" w:rsidP="00C74B42"/>
          <w:p w14:paraId="46D57FE2" w14:textId="77777777" w:rsidR="007659BA" w:rsidRDefault="007659BA" w:rsidP="00C74B42"/>
          <w:p w14:paraId="0797E0F0" w14:textId="77777777" w:rsidR="007659BA" w:rsidRDefault="007659BA" w:rsidP="00C74B42"/>
          <w:p w14:paraId="689D16E0" w14:textId="77777777" w:rsidR="007659BA" w:rsidRDefault="007659BA" w:rsidP="00C74B42">
            <w:r>
              <w:t>E(4M)</w:t>
            </w:r>
          </w:p>
          <w:p w14:paraId="6D837859" w14:textId="77777777" w:rsidR="007659BA" w:rsidRDefault="007659BA" w:rsidP="00C74B42"/>
          <w:p w14:paraId="67ACDA87" w14:textId="77777777" w:rsidR="007659BA" w:rsidRDefault="007659BA" w:rsidP="00C74B42"/>
          <w:p w14:paraId="6D4851F8" w14:textId="77777777" w:rsidR="007659BA" w:rsidRDefault="007659BA" w:rsidP="00C74B42"/>
          <w:p w14:paraId="0A7D8AA3" w14:textId="77777777" w:rsidR="0030502A" w:rsidRDefault="0030502A" w:rsidP="0030502A">
            <w:pPr>
              <w:pStyle w:val="Corpsdetexte"/>
            </w:pPr>
          </w:p>
          <w:p w14:paraId="0D3C464A" w14:textId="77777777" w:rsidR="0030502A" w:rsidRPr="0030502A" w:rsidRDefault="0030502A" w:rsidP="0030502A">
            <w:pPr>
              <w:pStyle w:val="Corpsdetexte"/>
            </w:pPr>
          </w:p>
          <w:p w14:paraId="5C614BC3" w14:textId="77777777" w:rsidR="007659BA" w:rsidRDefault="007659BA" w:rsidP="00C74B42"/>
          <w:p w14:paraId="1BA4719A" w14:textId="77777777" w:rsidR="007659BA" w:rsidRPr="005F2EE5" w:rsidRDefault="007659BA" w:rsidP="00C74B42">
            <w:r>
              <w:t>E(8M)</w:t>
            </w:r>
          </w:p>
        </w:tc>
        <w:tc>
          <w:tcPr>
            <w:tcW w:w="1927" w:type="dxa"/>
          </w:tcPr>
          <w:p w14:paraId="0EA6DACB" w14:textId="77777777" w:rsidR="00331C22" w:rsidRDefault="0030502A" w:rsidP="00C74B42">
            <w:r>
              <w:t>Cf. « La réalisation de la TMA » : « Etape 1 : l’Analyse »</w:t>
            </w:r>
          </w:p>
          <w:p w14:paraId="322459EA" w14:textId="77777777" w:rsidR="0030502A" w:rsidRPr="0030502A" w:rsidRDefault="0030502A" w:rsidP="0030502A">
            <w:pPr>
              <w:pStyle w:val="Corpsdetexte"/>
            </w:pPr>
          </w:p>
          <w:p w14:paraId="379A3A61" w14:textId="77777777" w:rsidR="00684750" w:rsidRDefault="0030502A" w:rsidP="0030502A">
            <w:r>
              <w:t>Cf. « Le Projet SRE » : Analyse de l’existant</w:t>
            </w:r>
          </w:p>
          <w:p w14:paraId="32BE62F2" w14:textId="77777777" w:rsidR="00684750" w:rsidRDefault="00684750" w:rsidP="00684750">
            <w:pPr>
              <w:pStyle w:val="Corpsdetexte"/>
            </w:pPr>
          </w:p>
          <w:p w14:paraId="4CE6B13C" w14:textId="77777777" w:rsidR="00684750" w:rsidRDefault="00684750" w:rsidP="00684750">
            <w:pPr>
              <w:pStyle w:val="Corpsdetexte"/>
            </w:pPr>
          </w:p>
          <w:p w14:paraId="492A2409" w14:textId="77777777" w:rsidR="00684750" w:rsidRDefault="00684750" w:rsidP="00684750">
            <w:pPr>
              <w:pStyle w:val="Corpsdetexte"/>
            </w:pPr>
          </w:p>
          <w:p w14:paraId="70B553EB" w14:textId="77777777" w:rsidR="00684750" w:rsidRDefault="00684750" w:rsidP="00684750">
            <w:pPr>
              <w:pStyle w:val="Corpsdetexte"/>
            </w:pPr>
          </w:p>
          <w:p w14:paraId="776158BA" w14:textId="77777777" w:rsidR="00684750" w:rsidRPr="00684750" w:rsidRDefault="00684750" w:rsidP="00684750">
            <w:r>
              <w:t xml:space="preserve">Cf. </w:t>
            </w:r>
            <w:r w:rsidR="006D04D1">
              <w:t>« La réalisation de la TMA » :  Étape 6 :La livraison</w:t>
            </w:r>
            <w:r>
              <w:t xml:space="preserve"> </w:t>
            </w:r>
          </w:p>
        </w:tc>
      </w:tr>
      <w:tr w:rsidR="00331C22" w14:paraId="251018A0" w14:textId="77777777" w:rsidTr="0030502A">
        <w:tc>
          <w:tcPr>
            <w:tcW w:w="0" w:type="auto"/>
          </w:tcPr>
          <w:p w14:paraId="4955F1C4" w14:textId="77777777" w:rsidR="00331C22" w:rsidRDefault="00331C22" w:rsidP="00C74B42">
            <w:r w:rsidRPr="00ED6BAD">
              <w:t>Formaliser les règles de gestion et d’organisation des données de l’entreprise.</w:t>
            </w:r>
          </w:p>
        </w:tc>
        <w:tc>
          <w:tcPr>
            <w:tcW w:w="0" w:type="auto"/>
          </w:tcPr>
          <w:p w14:paraId="0128C67F" w14:textId="77777777" w:rsidR="00331C22" w:rsidRDefault="00331C22" w:rsidP="00C74B42">
            <w:r w:rsidRPr="00ED6BAD">
              <w:t>La proposition de reconstruction de la procédure est validée.</w:t>
            </w:r>
          </w:p>
          <w:p w14:paraId="1453A4E5" w14:textId="77777777" w:rsidR="00331C22" w:rsidRDefault="00331C22" w:rsidP="00C74B42">
            <w:r w:rsidRPr="00ED6BAD">
              <w:t>La base de données est modélisée.</w:t>
            </w:r>
          </w:p>
        </w:tc>
        <w:tc>
          <w:tcPr>
            <w:tcW w:w="0" w:type="auto"/>
          </w:tcPr>
          <w:p w14:paraId="67E9A5DB" w14:textId="77777777" w:rsidR="00331C22" w:rsidRDefault="00331C22" w:rsidP="00C74B42">
            <w:r w:rsidRPr="00ED6BAD">
              <w:t>Reconfiguration de procédure.</w:t>
            </w:r>
          </w:p>
          <w:p w14:paraId="098C9E89" w14:textId="77777777" w:rsidR="00331C22" w:rsidRDefault="00331C22" w:rsidP="00C74B42">
            <w:r w:rsidRPr="00ED6BAD">
              <w:t>Conception d’une base de données.</w:t>
            </w:r>
          </w:p>
        </w:tc>
        <w:tc>
          <w:tcPr>
            <w:tcW w:w="1632" w:type="dxa"/>
          </w:tcPr>
          <w:p w14:paraId="72AAB300" w14:textId="77777777" w:rsidR="00331C22" w:rsidRDefault="005F2EE5" w:rsidP="00C74B42">
            <w:r>
              <w:t xml:space="preserve">Modélisation et création d’une base de donnée </w:t>
            </w:r>
          </w:p>
          <w:p w14:paraId="19A200E9" w14:textId="77777777" w:rsidR="005F2EE5" w:rsidRPr="005F2EE5" w:rsidRDefault="005F2EE5" w:rsidP="00836F6A">
            <w:r>
              <w:t xml:space="preserve">Modélisation de la BDD sous forme de </w:t>
            </w:r>
            <w:r w:rsidR="00836F6A">
              <w:t>MCD</w:t>
            </w:r>
            <w:r w:rsidR="00BA0E30">
              <w:t xml:space="preserve"> et MLD</w:t>
            </w:r>
          </w:p>
        </w:tc>
        <w:tc>
          <w:tcPr>
            <w:tcW w:w="1850" w:type="dxa"/>
          </w:tcPr>
          <w:p w14:paraId="7709B27F" w14:textId="77777777" w:rsidR="00331C22" w:rsidRDefault="005F2EE5" w:rsidP="00C74B42">
            <w:r>
              <w:t>F(2S)</w:t>
            </w:r>
          </w:p>
        </w:tc>
        <w:tc>
          <w:tcPr>
            <w:tcW w:w="1927" w:type="dxa"/>
          </w:tcPr>
          <w:p w14:paraId="4A11B9C2" w14:textId="77777777" w:rsidR="00331C22" w:rsidRDefault="00BA0E30" w:rsidP="00C74B42">
            <w:r>
              <w:t>Cf. « RandoUDEV3 » &gt; « La base de donnée »</w:t>
            </w:r>
          </w:p>
        </w:tc>
      </w:tr>
      <w:tr w:rsidR="00331C22" w14:paraId="03916458" w14:textId="77777777" w:rsidTr="0030502A">
        <w:tc>
          <w:tcPr>
            <w:tcW w:w="0" w:type="auto"/>
          </w:tcPr>
          <w:p w14:paraId="758D8119" w14:textId="77777777" w:rsidR="00331C22" w:rsidRDefault="00331C22" w:rsidP="00C74B42">
            <w:r w:rsidRPr="00ED6BAD">
              <w:t>Une métho</w:t>
            </w:r>
            <w:r>
              <w:t xml:space="preserve">de de conception par objets est </w:t>
            </w:r>
            <w:r w:rsidRPr="00ED6BAD">
              <w:t>utilisée.</w:t>
            </w:r>
          </w:p>
        </w:tc>
        <w:tc>
          <w:tcPr>
            <w:tcW w:w="0" w:type="auto"/>
          </w:tcPr>
          <w:p w14:paraId="509E8727" w14:textId="77777777" w:rsidR="00331C22" w:rsidRDefault="00331C22" w:rsidP="00C74B42">
            <w:r w:rsidRPr="00ED6BAD">
              <w:t>Concevoir des éléments logiciels réutilisables.</w:t>
            </w:r>
          </w:p>
        </w:tc>
        <w:tc>
          <w:tcPr>
            <w:tcW w:w="0" w:type="auto"/>
          </w:tcPr>
          <w:p w14:paraId="6CB3D2BC" w14:textId="77777777" w:rsidR="00331C22" w:rsidRDefault="00331C22" w:rsidP="00C74B42">
            <w:r w:rsidRPr="00ED6BAD">
              <w:t>Conception de l’architecture applicative.</w:t>
            </w:r>
          </w:p>
        </w:tc>
        <w:tc>
          <w:tcPr>
            <w:tcW w:w="1632" w:type="dxa"/>
          </w:tcPr>
          <w:p w14:paraId="49A861E5" w14:textId="77777777" w:rsidR="00331C22" w:rsidRDefault="005F2EE5" w:rsidP="00C74B42">
            <w:r>
              <w:t>Conception d’une architecture applicative POO</w:t>
            </w:r>
          </w:p>
        </w:tc>
        <w:tc>
          <w:tcPr>
            <w:tcW w:w="1850" w:type="dxa"/>
          </w:tcPr>
          <w:p w14:paraId="5BC061BC" w14:textId="77777777" w:rsidR="00331C22" w:rsidRDefault="005F2EE5" w:rsidP="00C74B42">
            <w:r>
              <w:t>F(2M)</w:t>
            </w:r>
          </w:p>
        </w:tc>
        <w:tc>
          <w:tcPr>
            <w:tcW w:w="1927" w:type="dxa"/>
          </w:tcPr>
          <w:p w14:paraId="7E725770" w14:textId="77777777" w:rsidR="00331C22" w:rsidRDefault="0030502A" w:rsidP="00C74B42">
            <w:r>
              <w:t>Cf. « Animoz »</w:t>
            </w:r>
          </w:p>
        </w:tc>
      </w:tr>
      <w:tr w:rsidR="00331C22" w14:paraId="557291FA" w14:textId="77777777" w:rsidTr="0030502A">
        <w:tc>
          <w:tcPr>
            <w:tcW w:w="0" w:type="auto"/>
          </w:tcPr>
          <w:p w14:paraId="7BC332CC" w14:textId="77777777" w:rsidR="00331C22" w:rsidRDefault="00331C22" w:rsidP="00C74B42">
            <w:r w:rsidRPr="00ED6BAD">
              <w:t>Une méthode AGILE est utilisée.</w:t>
            </w:r>
          </w:p>
        </w:tc>
        <w:tc>
          <w:tcPr>
            <w:tcW w:w="0" w:type="auto"/>
          </w:tcPr>
          <w:p w14:paraId="0A80AA1C" w14:textId="77777777" w:rsidR="00331C22" w:rsidRDefault="00331C22" w:rsidP="00C74B42">
            <w:r w:rsidRPr="00ED6BAD">
              <w:t>Produire du logiciel en équipe.</w:t>
            </w:r>
          </w:p>
        </w:tc>
        <w:tc>
          <w:tcPr>
            <w:tcW w:w="0" w:type="auto"/>
          </w:tcPr>
          <w:p w14:paraId="050A9A2A" w14:textId="77777777" w:rsidR="00331C22" w:rsidRDefault="00331C22" w:rsidP="00C74B42">
            <w:r>
              <w:t>Programmation en équipe.</w:t>
            </w:r>
          </w:p>
          <w:p w14:paraId="02C8F442" w14:textId="77777777" w:rsidR="00331C22" w:rsidRDefault="00331C22" w:rsidP="00C74B42">
            <w:r>
              <w:t>Écriture de code.</w:t>
            </w:r>
          </w:p>
        </w:tc>
        <w:tc>
          <w:tcPr>
            <w:tcW w:w="1632" w:type="dxa"/>
          </w:tcPr>
          <w:p w14:paraId="724F47E3" w14:textId="77777777" w:rsidR="005F2EE5" w:rsidRDefault="005F2EE5" w:rsidP="00C74B42">
            <w:r>
              <w:t>Programmation en équipe</w:t>
            </w:r>
          </w:p>
          <w:p w14:paraId="6685CD58" w14:textId="77777777" w:rsidR="005F2EE5" w:rsidRPr="005F2EE5" w:rsidRDefault="005F2EE5" w:rsidP="00C74B42">
            <w:r>
              <w:t>Utilisation de UserStories</w:t>
            </w:r>
          </w:p>
        </w:tc>
        <w:tc>
          <w:tcPr>
            <w:tcW w:w="1850" w:type="dxa"/>
          </w:tcPr>
          <w:p w14:paraId="36239FE2" w14:textId="77777777" w:rsidR="005F2EE5" w:rsidRPr="005F2EE5" w:rsidRDefault="005F2EE5" w:rsidP="00C74B42">
            <w:r>
              <w:t>F(2S)</w:t>
            </w:r>
          </w:p>
        </w:tc>
        <w:tc>
          <w:tcPr>
            <w:tcW w:w="1927" w:type="dxa"/>
          </w:tcPr>
          <w:p w14:paraId="0FB95EB2" w14:textId="77777777" w:rsidR="005F2EE5" w:rsidRPr="005F2EE5" w:rsidRDefault="00BA0E30" w:rsidP="00BA0E30">
            <w:r>
              <w:t>Cf. « </w:t>
            </w:r>
            <w:r w:rsidR="003A0B7F">
              <w:t>RandoUdev3</w:t>
            </w:r>
            <w:r>
              <w:t> »</w:t>
            </w:r>
          </w:p>
        </w:tc>
      </w:tr>
      <w:tr w:rsidR="00331C22" w14:paraId="5D670435" w14:textId="77777777" w:rsidTr="0030502A">
        <w:tc>
          <w:tcPr>
            <w:tcW w:w="0" w:type="auto"/>
          </w:tcPr>
          <w:p w14:paraId="27571051" w14:textId="77777777" w:rsidR="00331C22" w:rsidRDefault="00331C22" w:rsidP="00C74B42">
            <w:r w:rsidRPr="00ED6BAD">
              <w:t>Absence de signaux d’alertes au point de contrôle du projet.</w:t>
            </w:r>
          </w:p>
        </w:tc>
        <w:tc>
          <w:tcPr>
            <w:tcW w:w="0" w:type="auto"/>
          </w:tcPr>
          <w:p w14:paraId="5219CDDD" w14:textId="77777777" w:rsidR="00331C22" w:rsidRDefault="00331C22" w:rsidP="00C74B42">
            <w:r w:rsidRPr="00ED6BAD">
              <w:t>Remonter les alertes au(x) décideur(s).</w:t>
            </w:r>
          </w:p>
        </w:tc>
        <w:tc>
          <w:tcPr>
            <w:tcW w:w="0" w:type="auto"/>
          </w:tcPr>
          <w:p w14:paraId="42FB7A57" w14:textId="77777777" w:rsidR="00331C22" w:rsidRDefault="00331C22" w:rsidP="00C74B42">
            <w:r w:rsidRPr="00ED6BAD">
              <w:t>Coordination de l’avancement.</w:t>
            </w:r>
          </w:p>
        </w:tc>
        <w:tc>
          <w:tcPr>
            <w:tcW w:w="1632" w:type="dxa"/>
          </w:tcPr>
          <w:p w14:paraId="44913A64" w14:textId="77777777" w:rsidR="00331C22" w:rsidRDefault="005F2EE5" w:rsidP="00C74B42">
            <w:r>
              <w:t>Remonté</w:t>
            </w:r>
            <w:r w:rsidR="006B7778">
              <w:t>e</w:t>
            </w:r>
            <w:r>
              <w:t xml:space="preserve"> d’alertes aux décideurs </w:t>
            </w:r>
            <w:r w:rsidR="006B7778">
              <w:t xml:space="preserve">en cas de détection de risque sur la volumétrie </w:t>
            </w:r>
          </w:p>
        </w:tc>
        <w:tc>
          <w:tcPr>
            <w:tcW w:w="1850" w:type="dxa"/>
          </w:tcPr>
          <w:p w14:paraId="1279DF8E" w14:textId="77777777" w:rsidR="00331C22" w:rsidRDefault="005F2EE5" w:rsidP="00C74B42">
            <w:r>
              <w:t>E(6M)</w:t>
            </w:r>
          </w:p>
        </w:tc>
        <w:tc>
          <w:tcPr>
            <w:tcW w:w="1927" w:type="dxa"/>
          </w:tcPr>
          <w:p w14:paraId="6881FA2A" w14:textId="77777777" w:rsidR="00331C22" w:rsidRDefault="00682CA3" w:rsidP="00C74B42">
            <w:r>
              <w:t>Cf. « Réalisation de la TMA »</w:t>
            </w:r>
            <w:r w:rsidR="0030502A">
              <w:t> : Concevoir une solution de correctif </w:t>
            </w:r>
          </w:p>
        </w:tc>
      </w:tr>
      <w:tr w:rsidR="00331C22" w14:paraId="2A26AF34" w14:textId="77777777" w:rsidTr="0030502A">
        <w:tc>
          <w:tcPr>
            <w:tcW w:w="0" w:type="auto"/>
          </w:tcPr>
          <w:p w14:paraId="5419551F" w14:textId="77777777" w:rsidR="00331C22" w:rsidRDefault="003B7455" w:rsidP="003B7455">
            <w:r w:rsidRPr="00ED6BAD">
              <w:t>Estimer des délais</w:t>
            </w:r>
            <w:r>
              <w:t>.</w:t>
            </w:r>
          </w:p>
        </w:tc>
        <w:tc>
          <w:tcPr>
            <w:tcW w:w="0" w:type="auto"/>
          </w:tcPr>
          <w:p w14:paraId="6AE3675E" w14:textId="77777777" w:rsidR="00331C22" w:rsidRDefault="003B7455" w:rsidP="00C74B42">
            <w:r w:rsidRPr="00ED6BAD">
              <w:t>Les étapes du projet sont planifiées.</w:t>
            </w:r>
          </w:p>
        </w:tc>
        <w:tc>
          <w:tcPr>
            <w:tcW w:w="0" w:type="auto"/>
          </w:tcPr>
          <w:p w14:paraId="31016A93" w14:textId="77777777" w:rsidR="00331C22" w:rsidRDefault="00331C22" w:rsidP="00C74B42">
            <w:r w:rsidRPr="00ED6BAD">
              <w:t>Planification des tâches du projet.</w:t>
            </w:r>
          </w:p>
        </w:tc>
        <w:tc>
          <w:tcPr>
            <w:tcW w:w="1632" w:type="dxa"/>
          </w:tcPr>
          <w:p w14:paraId="1E6252C2" w14:textId="77777777" w:rsidR="00331C22" w:rsidRDefault="00F80E47" w:rsidP="00F80E47">
            <w:r>
              <w:t xml:space="preserve">Organisation des taches de développement à l’aide d’un tableau Kanban </w:t>
            </w:r>
          </w:p>
        </w:tc>
        <w:tc>
          <w:tcPr>
            <w:tcW w:w="1850" w:type="dxa"/>
          </w:tcPr>
          <w:p w14:paraId="3D0DAFA6" w14:textId="77777777" w:rsidR="00331C22" w:rsidRDefault="00F80E47" w:rsidP="00C74B42">
            <w:r>
              <w:t>F(2S)</w:t>
            </w:r>
          </w:p>
        </w:tc>
        <w:tc>
          <w:tcPr>
            <w:tcW w:w="1927" w:type="dxa"/>
          </w:tcPr>
          <w:p w14:paraId="51183E9B" w14:textId="77777777" w:rsidR="00331C22" w:rsidRDefault="00F80E47" w:rsidP="00C74B42">
            <w:r>
              <w:t>Cf. « RandoUdev3 » : L’organisation</w:t>
            </w:r>
          </w:p>
        </w:tc>
      </w:tr>
      <w:tr w:rsidR="00331C22" w14:paraId="45E15BEA" w14:textId="77777777" w:rsidTr="0030502A">
        <w:tc>
          <w:tcPr>
            <w:tcW w:w="0" w:type="auto"/>
          </w:tcPr>
          <w:p w14:paraId="291C3123" w14:textId="77777777" w:rsidR="00331C22" w:rsidRDefault="003B7455" w:rsidP="00C74B42">
            <w:r w:rsidRPr="00CF734F">
              <w:t>Concevoir une solution logicielle.</w:t>
            </w:r>
          </w:p>
        </w:tc>
        <w:tc>
          <w:tcPr>
            <w:tcW w:w="0" w:type="auto"/>
          </w:tcPr>
          <w:p w14:paraId="3995DDFD" w14:textId="77777777" w:rsidR="00331C22" w:rsidRDefault="003B7455" w:rsidP="00C74B42">
            <w:r w:rsidRPr="00ED6BAD">
              <w:t>Le projet est conforme au schéma directeur de l’entreprise et respecte les principes d’urbanisation du S.I.</w:t>
            </w:r>
          </w:p>
        </w:tc>
        <w:tc>
          <w:tcPr>
            <w:tcW w:w="0" w:type="auto"/>
          </w:tcPr>
          <w:p w14:paraId="4571F752" w14:textId="77777777" w:rsidR="00331C22" w:rsidRDefault="00331C22" w:rsidP="00C74B42">
            <w:r w:rsidRPr="00CF734F">
              <w:t>Conception de la solution logicielle.</w:t>
            </w:r>
          </w:p>
        </w:tc>
        <w:tc>
          <w:tcPr>
            <w:tcW w:w="1632" w:type="dxa"/>
          </w:tcPr>
          <w:p w14:paraId="4029D869" w14:textId="77777777" w:rsidR="00331C22" w:rsidRDefault="003A0B7F" w:rsidP="00C74B42">
            <w:r>
              <w:t xml:space="preserve">Conception des rubriques utilisées lors du calcul d’une pension en </w:t>
            </w:r>
            <w:r>
              <w:lastRenderedPageBreak/>
              <w:t>respectant le modèle préexistant et en s’appuyant sur les spécification techniques détaillée</w:t>
            </w:r>
          </w:p>
        </w:tc>
        <w:tc>
          <w:tcPr>
            <w:tcW w:w="1850" w:type="dxa"/>
          </w:tcPr>
          <w:p w14:paraId="206002E5" w14:textId="77777777" w:rsidR="00331C22" w:rsidRDefault="003A0B7F" w:rsidP="00C74B42">
            <w:r>
              <w:lastRenderedPageBreak/>
              <w:t>E(2M)</w:t>
            </w:r>
          </w:p>
        </w:tc>
        <w:tc>
          <w:tcPr>
            <w:tcW w:w="1927" w:type="dxa"/>
          </w:tcPr>
          <w:p w14:paraId="1E5BE15C" w14:textId="77777777" w:rsidR="00331C22" w:rsidRDefault="003B7455" w:rsidP="00C74B42">
            <w:r>
              <w:t>Cf.  « Le projet SRE»</w:t>
            </w:r>
          </w:p>
        </w:tc>
      </w:tr>
      <w:tr w:rsidR="0030502A" w14:paraId="0727E208" w14:textId="77777777" w:rsidTr="0030502A">
        <w:tc>
          <w:tcPr>
            <w:tcW w:w="0" w:type="auto"/>
          </w:tcPr>
          <w:p w14:paraId="71900383" w14:textId="77777777" w:rsidR="0030502A" w:rsidRDefault="0030502A" w:rsidP="0030502A">
            <w:r w:rsidRPr="00CF734F">
              <w:t>Anticiper des répercussions.</w:t>
            </w:r>
          </w:p>
        </w:tc>
        <w:tc>
          <w:tcPr>
            <w:tcW w:w="0" w:type="auto"/>
          </w:tcPr>
          <w:p w14:paraId="3CE39AD2" w14:textId="77777777" w:rsidR="0030502A" w:rsidRDefault="0030502A" w:rsidP="0030502A">
            <w:r w:rsidRPr="00ED6BAD">
              <w:t>Les spécifications fonctionnelles produites respectent le cahier des charges fourni.</w:t>
            </w:r>
          </w:p>
        </w:tc>
        <w:tc>
          <w:tcPr>
            <w:tcW w:w="0" w:type="auto"/>
          </w:tcPr>
          <w:p w14:paraId="02B7493A" w14:textId="77777777" w:rsidR="0030502A" w:rsidRDefault="0030502A" w:rsidP="0030502A"/>
        </w:tc>
        <w:tc>
          <w:tcPr>
            <w:tcW w:w="1632" w:type="dxa"/>
          </w:tcPr>
          <w:p w14:paraId="4C80EEDE" w14:textId="77777777" w:rsidR="0030502A" w:rsidRDefault="0030502A" w:rsidP="0030502A">
            <w:r>
              <w:t>Remonté d’alerte en prévision d’une modification entrainant un impact sur la volumétrie</w:t>
            </w:r>
          </w:p>
        </w:tc>
        <w:tc>
          <w:tcPr>
            <w:tcW w:w="1850" w:type="dxa"/>
          </w:tcPr>
          <w:p w14:paraId="0958885B" w14:textId="77777777" w:rsidR="0030502A" w:rsidRDefault="0030502A" w:rsidP="0030502A">
            <w:r>
              <w:t>E(6M)</w:t>
            </w:r>
          </w:p>
        </w:tc>
        <w:tc>
          <w:tcPr>
            <w:tcW w:w="1927" w:type="dxa"/>
          </w:tcPr>
          <w:p w14:paraId="2473BD0A" w14:textId="77777777" w:rsidR="0030502A" w:rsidRDefault="0030502A" w:rsidP="0030502A">
            <w:r>
              <w:t xml:space="preserve">Cf. « Etape 2 : Réalisation du correctif » </w:t>
            </w:r>
          </w:p>
        </w:tc>
      </w:tr>
      <w:tr w:rsidR="00331C22" w14:paraId="70F83CA0" w14:textId="77777777" w:rsidTr="0030502A">
        <w:tc>
          <w:tcPr>
            <w:tcW w:w="0" w:type="auto"/>
          </w:tcPr>
          <w:p w14:paraId="201705A1" w14:textId="77777777" w:rsidR="00331C22" w:rsidRDefault="00331C22" w:rsidP="00C74B42"/>
        </w:tc>
        <w:tc>
          <w:tcPr>
            <w:tcW w:w="0" w:type="auto"/>
          </w:tcPr>
          <w:p w14:paraId="2E3FB839" w14:textId="77777777" w:rsidR="00331C22" w:rsidRDefault="003B7455" w:rsidP="00C74B42">
            <w:r w:rsidRPr="00ED6BAD">
              <w:t>L’impact de modification est acceptable.</w:t>
            </w:r>
          </w:p>
        </w:tc>
        <w:tc>
          <w:tcPr>
            <w:tcW w:w="0" w:type="auto"/>
          </w:tcPr>
          <w:p w14:paraId="5D8B282A" w14:textId="77777777" w:rsidR="00331C22" w:rsidRDefault="00331C22" w:rsidP="00C74B42"/>
        </w:tc>
        <w:tc>
          <w:tcPr>
            <w:tcW w:w="1632" w:type="dxa"/>
          </w:tcPr>
          <w:p w14:paraId="3E90BBB5" w14:textId="77777777" w:rsidR="00331C22" w:rsidRDefault="003A0B7F" w:rsidP="00C74B42">
            <w:r>
              <w:t>Remonté d’alerte en prévision d’une modification entrainant un impact sur la volumétrie</w:t>
            </w:r>
          </w:p>
        </w:tc>
        <w:tc>
          <w:tcPr>
            <w:tcW w:w="1850" w:type="dxa"/>
          </w:tcPr>
          <w:p w14:paraId="517DF089" w14:textId="77777777" w:rsidR="00331C22" w:rsidRDefault="00684750" w:rsidP="00C74B42">
            <w:r>
              <w:t>E(6M)</w:t>
            </w:r>
          </w:p>
        </w:tc>
        <w:tc>
          <w:tcPr>
            <w:tcW w:w="1927" w:type="dxa"/>
          </w:tcPr>
          <w:p w14:paraId="6781932E" w14:textId="77777777" w:rsidR="00331C22" w:rsidRDefault="00684750" w:rsidP="00C74B42">
            <w:r>
              <w:t xml:space="preserve">Cf. « Etape 2 : Réalisation du correctif » </w:t>
            </w:r>
          </w:p>
        </w:tc>
      </w:tr>
    </w:tbl>
    <w:p w14:paraId="7E3ABC0F" w14:textId="77777777" w:rsidR="00331C22" w:rsidRDefault="00331C22" w:rsidP="00331C22"/>
    <w:p w14:paraId="2E4D880E" w14:textId="77777777" w:rsidR="00331C22" w:rsidRDefault="00331C22" w:rsidP="00331C22"/>
    <w:p w14:paraId="6F695D9F" w14:textId="77777777" w:rsidR="00331C22" w:rsidRDefault="00331C22" w:rsidP="008C2425">
      <w:pPr>
        <w:pStyle w:val="Titre3"/>
      </w:pPr>
      <w:bookmarkStart w:id="354" w:name="_Toc55141222"/>
      <w:r w:rsidRPr="00641373">
        <w:t>Réalisation d’applications logicielles</w:t>
      </w:r>
      <w:r>
        <w:t> :</w:t>
      </w:r>
      <w:bookmarkEnd w:id="3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9"/>
        <w:gridCol w:w="2863"/>
        <w:gridCol w:w="3450"/>
        <w:gridCol w:w="1632"/>
        <w:gridCol w:w="1936"/>
        <w:gridCol w:w="1469"/>
      </w:tblGrid>
      <w:tr w:rsidR="00331C22" w:rsidRPr="00641373" w14:paraId="36FB6288" w14:textId="77777777" w:rsidTr="0030502A">
        <w:tc>
          <w:tcPr>
            <w:tcW w:w="3439" w:type="dxa"/>
          </w:tcPr>
          <w:p w14:paraId="3839831D" w14:textId="77777777" w:rsidR="00331C22" w:rsidRPr="00641373" w:rsidRDefault="00331C22" w:rsidP="00C83C93">
            <w:pPr>
              <w:pStyle w:val="Tableau-Titre"/>
            </w:pPr>
            <w:r w:rsidRPr="00641373">
              <w:t xml:space="preserve">Compétences ou capacités qui seront évaluées </w:t>
            </w:r>
          </w:p>
          <w:p w14:paraId="1167CE2C" w14:textId="77777777" w:rsidR="00331C22" w:rsidRPr="00641373" w:rsidRDefault="00331C22" w:rsidP="00BB5D12">
            <w:pPr>
              <w:pStyle w:val="Tableau-Titre"/>
            </w:pPr>
          </w:p>
        </w:tc>
        <w:tc>
          <w:tcPr>
            <w:tcW w:w="2863" w:type="dxa"/>
          </w:tcPr>
          <w:p w14:paraId="565D3145" w14:textId="77777777" w:rsidR="00331C22" w:rsidRPr="00641373" w:rsidRDefault="00331C22" w:rsidP="00BB5D12">
            <w:pPr>
              <w:pStyle w:val="Tableau-Titre"/>
            </w:pPr>
            <w:r w:rsidRPr="00641373">
              <w:t xml:space="preserve">Critères d’évaluation </w:t>
            </w:r>
          </w:p>
          <w:p w14:paraId="50380240" w14:textId="77777777" w:rsidR="00331C22" w:rsidRPr="00641373" w:rsidRDefault="00331C22" w:rsidP="00BB5D12">
            <w:pPr>
              <w:pStyle w:val="Tableau-Titre"/>
            </w:pPr>
          </w:p>
        </w:tc>
        <w:tc>
          <w:tcPr>
            <w:tcW w:w="3450" w:type="dxa"/>
          </w:tcPr>
          <w:p w14:paraId="0FBB3775" w14:textId="77777777" w:rsidR="00331C22" w:rsidRPr="00641373" w:rsidRDefault="00331C22" w:rsidP="00BB5D12">
            <w:pPr>
              <w:pStyle w:val="Tableau-Titre"/>
            </w:pPr>
            <w:r w:rsidRPr="00641373">
              <w:t xml:space="preserve">Exemples d’activités et tâches </w:t>
            </w:r>
          </w:p>
          <w:p w14:paraId="1C4B2DB1" w14:textId="77777777" w:rsidR="00331C22" w:rsidRPr="00641373" w:rsidRDefault="00331C22" w:rsidP="00BB5D12">
            <w:pPr>
              <w:pStyle w:val="Tableau-Titre"/>
            </w:pPr>
          </w:p>
        </w:tc>
        <w:tc>
          <w:tcPr>
            <w:tcW w:w="1632" w:type="dxa"/>
          </w:tcPr>
          <w:p w14:paraId="0B249CE5" w14:textId="77777777" w:rsidR="00331C22" w:rsidRPr="00641373" w:rsidRDefault="00331C22" w:rsidP="00BB5D12">
            <w:pPr>
              <w:pStyle w:val="Tableau-Titre"/>
            </w:pPr>
            <w:r w:rsidRPr="00641373">
              <w:t xml:space="preserve">Activités pratiquées </w:t>
            </w:r>
          </w:p>
          <w:p w14:paraId="16A3BC82" w14:textId="77777777" w:rsidR="00331C22" w:rsidRPr="00641373" w:rsidRDefault="00331C22" w:rsidP="00BB5D12">
            <w:pPr>
              <w:pStyle w:val="Tableau-Titre"/>
            </w:pPr>
          </w:p>
        </w:tc>
        <w:tc>
          <w:tcPr>
            <w:tcW w:w="1936" w:type="dxa"/>
          </w:tcPr>
          <w:p w14:paraId="22838D5D" w14:textId="77777777" w:rsidR="00331C22" w:rsidRPr="00641373" w:rsidRDefault="00331C22" w:rsidP="00BB5D12">
            <w:pPr>
              <w:pStyle w:val="Tableau-Titre"/>
            </w:pPr>
            <w:r w:rsidRPr="00641373">
              <w:t xml:space="preserve">Origine de l’acquisition </w:t>
            </w:r>
          </w:p>
          <w:p w14:paraId="2BD2DCDD" w14:textId="77777777" w:rsidR="00331C22" w:rsidRPr="00641373" w:rsidRDefault="00331C22" w:rsidP="00BB5D12">
            <w:pPr>
              <w:pStyle w:val="Tableau-Titre"/>
            </w:pPr>
          </w:p>
        </w:tc>
        <w:tc>
          <w:tcPr>
            <w:tcW w:w="1469" w:type="dxa"/>
          </w:tcPr>
          <w:p w14:paraId="536FC6FA" w14:textId="77777777" w:rsidR="00331C22" w:rsidRPr="00641373" w:rsidRDefault="00331C22" w:rsidP="00BB5D12">
            <w:pPr>
              <w:pStyle w:val="Tableau-Titre"/>
            </w:pPr>
            <w:r w:rsidRPr="00641373">
              <w:t xml:space="preserve">Preuves apportées </w:t>
            </w:r>
          </w:p>
          <w:p w14:paraId="0231439C" w14:textId="77777777" w:rsidR="00331C22" w:rsidRPr="00641373" w:rsidRDefault="00331C22" w:rsidP="00BB5D12">
            <w:pPr>
              <w:pStyle w:val="Tableau-Titre"/>
            </w:pPr>
            <w:r w:rsidRPr="00641373">
              <w:t xml:space="preserve">&amp; réf. annexe </w:t>
            </w:r>
          </w:p>
        </w:tc>
      </w:tr>
      <w:tr w:rsidR="00331C22" w14:paraId="1881263D" w14:textId="77777777" w:rsidTr="0030502A">
        <w:tc>
          <w:tcPr>
            <w:tcW w:w="3439" w:type="dxa"/>
          </w:tcPr>
          <w:p w14:paraId="64FFD159" w14:textId="77777777" w:rsidR="00331C22" w:rsidRDefault="00331C22" w:rsidP="00C74B42">
            <w:r w:rsidRPr="00CF734F">
              <w:t>Encapsuler des solutions logicielles spécifiques dans des services logiciels génériques.</w:t>
            </w:r>
          </w:p>
        </w:tc>
        <w:tc>
          <w:tcPr>
            <w:tcW w:w="2863" w:type="dxa"/>
          </w:tcPr>
          <w:p w14:paraId="450F4149" w14:textId="77777777" w:rsidR="00331C22" w:rsidRDefault="00331C22" w:rsidP="00C74B42">
            <w:r w:rsidRPr="00CF734F">
              <w:t>Le service d’accès aux données est opérationnel.</w:t>
            </w:r>
          </w:p>
        </w:tc>
        <w:tc>
          <w:tcPr>
            <w:tcW w:w="3450" w:type="dxa"/>
          </w:tcPr>
          <w:p w14:paraId="75487451" w14:textId="77777777" w:rsidR="00331C22" w:rsidRDefault="00331C22" w:rsidP="00C74B42">
            <w:r>
              <w:t>Programmation.</w:t>
            </w:r>
          </w:p>
          <w:p w14:paraId="77A34FB8" w14:textId="77777777" w:rsidR="00331C22" w:rsidRDefault="00331C22" w:rsidP="00C74B42">
            <w:r>
              <w:t>Investigations documentaires fonctionnelles ou techniques complémentaires.</w:t>
            </w:r>
          </w:p>
        </w:tc>
        <w:tc>
          <w:tcPr>
            <w:tcW w:w="1632" w:type="dxa"/>
          </w:tcPr>
          <w:p w14:paraId="4F362F44" w14:textId="77777777" w:rsidR="00331C22" w:rsidRDefault="00682CA3" w:rsidP="00C74B42">
            <w:r>
              <w:t xml:space="preserve">Réalisation de méthodes et rubriques surchargées du socle CDC pour </w:t>
            </w:r>
            <w:r>
              <w:lastRenderedPageBreak/>
              <w:t>les fond spécifiques</w:t>
            </w:r>
          </w:p>
        </w:tc>
        <w:tc>
          <w:tcPr>
            <w:tcW w:w="1936" w:type="dxa"/>
          </w:tcPr>
          <w:p w14:paraId="6CC0336B" w14:textId="77777777" w:rsidR="00331C22" w:rsidRDefault="00682CA3" w:rsidP="00C74B42">
            <w:r>
              <w:lastRenderedPageBreak/>
              <w:t>E(1M</w:t>
            </w:r>
            <w:r w:rsidR="007659BA">
              <w:t>)</w:t>
            </w:r>
          </w:p>
        </w:tc>
        <w:tc>
          <w:tcPr>
            <w:tcW w:w="1469" w:type="dxa"/>
          </w:tcPr>
          <w:p w14:paraId="24818968" w14:textId="77777777" w:rsidR="00331C22" w:rsidRDefault="00682CA3" w:rsidP="00C74B42">
            <w:r>
              <w:t>Cf. « Le projet SRE »</w:t>
            </w:r>
          </w:p>
        </w:tc>
      </w:tr>
      <w:tr w:rsidR="00442A33" w14:paraId="368A9DF5" w14:textId="77777777" w:rsidTr="0030502A">
        <w:tc>
          <w:tcPr>
            <w:tcW w:w="3439" w:type="dxa"/>
          </w:tcPr>
          <w:p w14:paraId="2DA4A244" w14:textId="77777777" w:rsidR="00442A33" w:rsidRDefault="00442A33" w:rsidP="00C74B42">
            <w:r w:rsidRPr="00CF734F">
              <w:t>Produire du logiciel générique réutilisable.</w:t>
            </w:r>
          </w:p>
        </w:tc>
        <w:tc>
          <w:tcPr>
            <w:tcW w:w="2863" w:type="dxa"/>
          </w:tcPr>
          <w:p w14:paraId="1FF1D5B5" w14:textId="77777777" w:rsidR="00442A33" w:rsidRDefault="00442A33" w:rsidP="00C74B42">
            <w:r w:rsidRPr="00CF734F">
              <w:t>Des services logiciels internes sont réutilisables.</w:t>
            </w:r>
          </w:p>
        </w:tc>
        <w:tc>
          <w:tcPr>
            <w:tcW w:w="3450" w:type="dxa"/>
          </w:tcPr>
          <w:p w14:paraId="1BA053C7" w14:textId="77777777" w:rsidR="00442A33" w:rsidRDefault="00442A33" w:rsidP="00C74B42">
            <w:r w:rsidRPr="00CF734F">
              <w:t>Transcription des spécifications fonctionnelles en algorithmes.</w:t>
            </w:r>
          </w:p>
        </w:tc>
        <w:tc>
          <w:tcPr>
            <w:tcW w:w="1632" w:type="dxa"/>
          </w:tcPr>
          <w:p w14:paraId="70BAB6A8" w14:textId="77777777" w:rsidR="00442A33" w:rsidRDefault="00442A33" w:rsidP="00C74B42">
            <w:r w:rsidRPr="00CF734F">
              <w:t>Transcription des spécifications fonctionnelles en algorithmes</w:t>
            </w:r>
            <w:r w:rsidR="00866315">
              <w:t xml:space="preserve"> au sein des SFD puis développement de ces algorithmes au sein de PeopleNet</w:t>
            </w:r>
            <w:r w:rsidRPr="00CF734F">
              <w:t>.</w:t>
            </w:r>
          </w:p>
        </w:tc>
        <w:tc>
          <w:tcPr>
            <w:tcW w:w="1936" w:type="dxa"/>
          </w:tcPr>
          <w:p w14:paraId="45FE422B" w14:textId="77777777" w:rsidR="00442A33" w:rsidRDefault="007659BA" w:rsidP="00C74B42">
            <w:r w:rsidRPr="00866315">
              <w:t>E(</w:t>
            </w:r>
            <w:r w:rsidR="00866315" w:rsidRPr="00866315">
              <w:t>6S)</w:t>
            </w:r>
          </w:p>
        </w:tc>
        <w:tc>
          <w:tcPr>
            <w:tcW w:w="1469" w:type="dxa"/>
          </w:tcPr>
          <w:p w14:paraId="463D3E44" w14:textId="77777777" w:rsidR="00442A33" w:rsidRDefault="00684750" w:rsidP="003B7455">
            <w:r>
              <w:t>Cf.  « Le projet SRE»</w:t>
            </w:r>
          </w:p>
        </w:tc>
      </w:tr>
      <w:tr w:rsidR="00442A33" w14:paraId="39827526" w14:textId="77777777" w:rsidTr="0030502A">
        <w:tc>
          <w:tcPr>
            <w:tcW w:w="3439" w:type="dxa"/>
          </w:tcPr>
          <w:p w14:paraId="7EDA7F04" w14:textId="77777777" w:rsidR="00442A33" w:rsidRDefault="00442A33" w:rsidP="00C74B42">
            <w:r w:rsidRPr="00CF734F">
              <w:t>Produire du logiciel partageable.</w:t>
            </w:r>
          </w:p>
        </w:tc>
        <w:tc>
          <w:tcPr>
            <w:tcW w:w="2863" w:type="dxa"/>
          </w:tcPr>
          <w:p w14:paraId="1F47B371" w14:textId="77777777" w:rsidR="00442A33" w:rsidRDefault="00442A33" w:rsidP="00C74B42">
            <w:r w:rsidRPr="00CF734F">
              <w:t>Des services logiciels sont partageables en local.</w:t>
            </w:r>
          </w:p>
          <w:p w14:paraId="1CBBBA9D" w14:textId="77777777" w:rsidR="00442A33" w:rsidRDefault="00442A33" w:rsidP="00C74B42">
            <w:r w:rsidRPr="00CF734F">
              <w:t>Des services logiciels sont partageables à distance.</w:t>
            </w:r>
          </w:p>
        </w:tc>
        <w:tc>
          <w:tcPr>
            <w:tcW w:w="3450" w:type="dxa"/>
          </w:tcPr>
          <w:p w14:paraId="68F2D43A" w14:textId="77777777" w:rsidR="00442A33" w:rsidRDefault="00442A33" w:rsidP="00C74B42">
            <w:r>
              <w:t>Transcription des algorithmes en code source.</w:t>
            </w:r>
          </w:p>
          <w:p w14:paraId="46C4A1F1" w14:textId="77777777" w:rsidR="00442A33" w:rsidRDefault="00442A33" w:rsidP="00C74B42"/>
        </w:tc>
        <w:tc>
          <w:tcPr>
            <w:tcW w:w="1632" w:type="dxa"/>
          </w:tcPr>
          <w:p w14:paraId="00857179" w14:textId="77777777" w:rsidR="00442A33" w:rsidRDefault="00442A33" w:rsidP="00C74B42">
            <w:r>
              <w:t>Lecture des fiches de spécifications techniques détaillées.</w:t>
            </w:r>
          </w:p>
        </w:tc>
        <w:tc>
          <w:tcPr>
            <w:tcW w:w="1936" w:type="dxa"/>
          </w:tcPr>
          <w:p w14:paraId="1A5ED70C" w14:textId="77777777" w:rsidR="00442A33" w:rsidRDefault="00442A33" w:rsidP="00C74B42">
            <w:r>
              <w:t>E(2M)</w:t>
            </w:r>
          </w:p>
        </w:tc>
        <w:tc>
          <w:tcPr>
            <w:tcW w:w="1469" w:type="dxa"/>
          </w:tcPr>
          <w:p w14:paraId="436CA1A8" w14:textId="77777777" w:rsidR="00442A33" w:rsidRDefault="00BA0E30" w:rsidP="00F80E47">
            <w:r>
              <w:t>Cf.  « Le projet SRE»</w:t>
            </w:r>
          </w:p>
        </w:tc>
      </w:tr>
      <w:tr w:rsidR="00442A33" w14:paraId="672AD0F0" w14:textId="77777777" w:rsidTr="0030502A">
        <w:tc>
          <w:tcPr>
            <w:tcW w:w="3439" w:type="dxa"/>
          </w:tcPr>
          <w:p w14:paraId="5CD4FD22" w14:textId="77777777" w:rsidR="00442A33" w:rsidRDefault="00442A33" w:rsidP="00C74B42">
            <w:r w:rsidRPr="00CF734F">
              <w:t>Intégrer des éléments logiciels hétérogènes et produire des exécutables livrables.</w:t>
            </w:r>
          </w:p>
        </w:tc>
        <w:tc>
          <w:tcPr>
            <w:tcW w:w="2863" w:type="dxa"/>
          </w:tcPr>
          <w:p w14:paraId="71FFE262" w14:textId="77777777" w:rsidR="00442A33" w:rsidRDefault="00442A33" w:rsidP="00C74B42">
            <w:r w:rsidRPr="00CF734F">
              <w:t>Le logiciel est livrable, prêt pour la mise en production.</w:t>
            </w:r>
          </w:p>
        </w:tc>
        <w:tc>
          <w:tcPr>
            <w:tcW w:w="3450" w:type="dxa"/>
          </w:tcPr>
          <w:p w14:paraId="009CAC10" w14:textId="77777777" w:rsidR="00442A33" w:rsidRDefault="00442A33" w:rsidP="00C74B42">
            <w:r>
              <w:t>Compilation, déverminage du code source.</w:t>
            </w:r>
          </w:p>
        </w:tc>
        <w:tc>
          <w:tcPr>
            <w:tcW w:w="1632" w:type="dxa"/>
          </w:tcPr>
          <w:p w14:paraId="15818901" w14:textId="77777777" w:rsidR="00442A33" w:rsidRDefault="00442A33" w:rsidP="00C74B42">
            <w:r>
              <w:t xml:space="preserve">Réalisation de TU/TI </w:t>
            </w:r>
          </w:p>
        </w:tc>
        <w:tc>
          <w:tcPr>
            <w:tcW w:w="1936" w:type="dxa"/>
          </w:tcPr>
          <w:p w14:paraId="25719EC4" w14:textId="77777777" w:rsidR="00442A33" w:rsidRDefault="007659BA" w:rsidP="00C74B42">
            <w:r>
              <w:t>E(4M)</w:t>
            </w:r>
          </w:p>
        </w:tc>
        <w:tc>
          <w:tcPr>
            <w:tcW w:w="1469" w:type="dxa"/>
          </w:tcPr>
          <w:p w14:paraId="12E49B69" w14:textId="77777777" w:rsidR="00442A33" w:rsidRDefault="00F80E47" w:rsidP="00C74B42">
            <w:r>
              <w:t>Cf. « La réalisation de la TMA » : Étape 3 : Les tests unitaires</w:t>
            </w:r>
          </w:p>
        </w:tc>
      </w:tr>
      <w:tr w:rsidR="00442A33" w14:paraId="69B25956" w14:textId="77777777" w:rsidTr="0030502A">
        <w:tc>
          <w:tcPr>
            <w:tcW w:w="3439" w:type="dxa"/>
          </w:tcPr>
          <w:p w14:paraId="709E7BD0" w14:textId="77777777" w:rsidR="00442A33" w:rsidRDefault="00442A33" w:rsidP="00C74B42">
            <w:r w:rsidRPr="00CF734F">
              <w:t>Modifier un algorithme sans générer de dysfonctionnements.</w:t>
            </w:r>
          </w:p>
        </w:tc>
        <w:tc>
          <w:tcPr>
            <w:tcW w:w="2863" w:type="dxa"/>
          </w:tcPr>
          <w:p w14:paraId="0B00BD06" w14:textId="77777777" w:rsidR="00442A33" w:rsidRDefault="00442A33" w:rsidP="00C74B42">
            <w:r w:rsidRPr="00CF734F">
              <w:t>La modification n’entraîne pas de régression fonctionnelle.</w:t>
            </w:r>
          </w:p>
        </w:tc>
        <w:tc>
          <w:tcPr>
            <w:tcW w:w="3450" w:type="dxa"/>
          </w:tcPr>
          <w:p w14:paraId="3660365E" w14:textId="77777777" w:rsidR="00442A33" w:rsidRDefault="00442A33" w:rsidP="00C74B42">
            <w:r w:rsidRPr="00CF734F">
              <w:t>Agglomération des différents éléments logiciels en unités de traitement, réalisation des tests unitaires</w:t>
            </w:r>
            <w:r>
              <w:t>.</w:t>
            </w:r>
          </w:p>
        </w:tc>
        <w:tc>
          <w:tcPr>
            <w:tcW w:w="1632" w:type="dxa"/>
          </w:tcPr>
          <w:p w14:paraId="24128DEA" w14:textId="77777777" w:rsidR="00442A33" w:rsidRDefault="00442A33" w:rsidP="00C74B42">
            <w:r>
              <w:t>Réalisation de TI</w:t>
            </w:r>
          </w:p>
        </w:tc>
        <w:tc>
          <w:tcPr>
            <w:tcW w:w="1936" w:type="dxa"/>
          </w:tcPr>
          <w:p w14:paraId="76DB14B5" w14:textId="77777777" w:rsidR="00442A33" w:rsidRDefault="007659BA" w:rsidP="00C74B42">
            <w:r>
              <w:t>E(4M)</w:t>
            </w:r>
          </w:p>
        </w:tc>
        <w:tc>
          <w:tcPr>
            <w:tcW w:w="1469" w:type="dxa"/>
          </w:tcPr>
          <w:p w14:paraId="4DB667A1" w14:textId="77777777" w:rsidR="00442A33" w:rsidRDefault="00F80E47" w:rsidP="00C74B42">
            <w:r>
              <w:t>Cf. « La réalisation de la TMA » : Étape 3 : Les tests unitaires</w:t>
            </w:r>
          </w:p>
        </w:tc>
      </w:tr>
      <w:tr w:rsidR="00442A33" w14:paraId="55B4A2C7" w14:textId="77777777" w:rsidTr="0030502A">
        <w:tc>
          <w:tcPr>
            <w:tcW w:w="3439" w:type="dxa"/>
          </w:tcPr>
          <w:p w14:paraId="7A1A2DE0" w14:textId="77777777" w:rsidR="00442A33" w:rsidRDefault="00442A33" w:rsidP="00C74B42">
            <w:r w:rsidRPr="00CF734F">
              <w:t>Contrôler des délais.</w:t>
            </w:r>
          </w:p>
        </w:tc>
        <w:tc>
          <w:tcPr>
            <w:tcW w:w="2863" w:type="dxa"/>
          </w:tcPr>
          <w:p w14:paraId="595EF152" w14:textId="77777777" w:rsidR="00442A33" w:rsidRDefault="00442A33" w:rsidP="00C74B42">
            <w:r w:rsidRPr="00CF734F">
              <w:t>Le compte-rendu d’activité est renseigné,</w:t>
            </w:r>
            <w:r>
              <w:t xml:space="preserve"> </w:t>
            </w:r>
            <w:r w:rsidRPr="00CF734F">
              <w:t>les écarts sont constatés.</w:t>
            </w:r>
          </w:p>
        </w:tc>
        <w:tc>
          <w:tcPr>
            <w:tcW w:w="3450" w:type="dxa"/>
          </w:tcPr>
          <w:p w14:paraId="2A5CB5E0" w14:textId="77777777" w:rsidR="00442A33" w:rsidRDefault="00442A33" w:rsidP="00C74B42">
            <w:r w:rsidRPr="00CF734F">
              <w:t>Mise à jour du planning de réalisation.</w:t>
            </w:r>
          </w:p>
        </w:tc>
        <w:tc>
          <w:tcPr>
            <w:tcW w:w="1632" w:type="dxa"/>
          </w:tcPr>
          <w:p w14:paraId="41BA191C" w14:textId="77777777" w:rsidR="00442A33" w:rsidRDefault="007659BA" w:rsidP="00C74B42">
            <w:r>
              <w:t xml:space="preserve">Imputation des </w:t>
            </w:r>
            <w:r w:rsidR="00866315">
              <w:t>tâches d’analyse</w:t>
            </w:r>
            <w:r>
              <w:t xml:space="preserve"> de de développement sur</w:t>
            </w:r>
            <w:r w:rsidR="00442A33">
              <w:t xml:space="preserve"> </w:t>
            </w:r>
            <w:r w:rsidR="00866315">
              <w:t>GamaWeb</w:t>
            </w:r>
          </w:p>
          <w:p w14:paraId="1B620CA2" w14:textId="77777777" w:rsidR="007659BA" w:rsidRPr="007659BA" w:rsidRDefault="007659BA" w:rsidP="00C74B42"/>
        </w:tc>
        <w:tc>
          <w:tcPr>
            <w:tcW w:w="1936" w:type="dxa"/>
          </w:tcPr>
          <w:p w14:paraId="1B8B64F1" w14:textId="77777777" w:rsidR="00442A33" w:rsidRDefault="00442A33" w:rsidP="00C74B42"/>
          <w:p w14:paraId="4DAC2CF8" w14:textId="77777777" w:rsidR="00442A33" w:rsidRPr="009C16B0" w:rsidRDefault="00442A33" w:rsidP="00C74B42">
            <w:r>
              <w:t>E(</w:t>
            </w:r>
            <w:r w:rsidR="007659BA">
              <w:t>1A</w:t>
            </w:r>
            <w:r>
              <w:t>)</w:t>
            </w:r>
          </w:p>
        </w:tc>
        <w:tc>
          <w:tcPr>
            <w:tcW w:w="1469" w:type="dxa"/>
          </w:tcPr>
          <w:p w14:paraId="61460181" w14:textId="77777777" w:rsidR="00442A33" w:rsidRDefault="00866315" w:rsidP="0030502A">
            <w:pPr>
              <w:spacing w:line="360" w:lineRule="auto"/>
            </w:pPr>
            <w:r>
              <w:t>Cf.</w:t>
            </w:r>
            <w:r w:rsidR="0030502A">
              <w:t xml:space="preserve"> « La réalisation de la TMA» : </w:t>
            </w:r>
            <w:r w:rsidR="0030502A">
              <w:lastRenderedPageBreak/>
              <w:t>Étape 6 : La livraison </w:t>
            </w:r>
            <w:r>
              <w:t xml:space="preserve"> </w:t>
            </w:r>
          </w:p>
        </w:tc>
      </w:tr>
    </w:tbl>
    <w:p w14:paraId="0DD5A23C" w14:textId="77777777" w:rsidR="00331C22" w:rsidRPr="00641373" w:rsidRDefault="00331C22" w:rsidP="00331C22"/>
    <w:p w14:paraId="57BD8786" w14:textId="77777777" w:rsidR="00331C22" w:rsidRDefault="00331C22" w:rsidP="00331C22">
      <w:r>
        <w:br w:type="page"/>
      </w:r>
    </w:p>
    <w:p w14:paraId="1D051492" w14:textId="77777777" w:rsidR="00331C22" w:rsidRDefault="00331C22" w:rsidP="008C2425">
      <w:pPr>
        <w:pStyle w:val="Titre3"/>
      </w:pPr>
      <w:bookmarkStart w:id="355" w:name="_Toc55141223"/>
      <w:r w:rsidRPr="00641373">
        <w:lastRenderedPageBreak/>
        <w:t>Communiquer avec les acteurs du projet</w:t>
      </w:r>
      <w:r>
        <w:t> :</w:t>
      </w:r>
      <w:bookmarkEnd w:id="355"/>
    </w:p>
    <w:tbl>
      <w:tblPr>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451"/>
        <w:gridCol w:w="3563"/>
        <w:gridCol w:w="2995"/>
        <w:gridCol w:w="1276"/>
        <w:gridCol w:w="2126"/>
      </w:tblGrid>
      <w:tr w:rsidR="00EF1AC8" w:rsidRPr="00641373" w14:paraId="7D2ED33A" w14:textId="77777777" w:rsidTr="0030502A">
        <w:trPr>
          <w:trHeight w:val="878"/>
        </w:trPr>
        <w:tc>
          <w:tcPr>
            <w:tcW w:w="0" w:type="auto"/>
          </w:tcPr>
          <w:p w14:paraId="66F2E64D" w14:textId="77777777" w:rsidR="00331C22" w:rsidRPr="00641373" w:rsidRDefault="00331C22" w:rsidP="009D77A5">
            <w:pPr>
              <w:pStyle w:val="Tableau-Titre"/>
            </w:pPr>
            <w:r w:rsidRPr="00641373">
              <w:t xml:space="preserve">Compétences ou capacités qui seront évaluées </w:t>
            </w:r>
          </w:p>
          <w:p w14:paraId="0F79F9D5" w14:textId="77777777" w:rsidR="00331C22" w:rsidRPr="00641373" w:rsidRDefault="00331C22" w:rsidP="009D77A5">
            <w:pPr>
              <w:pStyle w:val="Tableau-Titre"/>
            </w:pPr>
          </w:p>
        </w:tc>
        <w:tc>
          <w:tcPr>
            <w:tcW w:w="0" w:type="auto"/>
          </w:tcPr>
          <w:p w14:paraId="55721C65" w14:textId="77777777" w:rsidR="00331C22" w:rsidRPr="00641373" w:rsidRDefault="00331C22" w:rsidP="00C83C93">
            <w:pPr>
              <w:pStyle w:val="Tableau-Titre"/>
            </w:pPr>
            <w:r w:rsidRPr="00641373">
              <w:t xml:space="preserve">Critères d’évaluation </w:t>
            </w:r>
          </w:p>
          <w:p w14:paraId="15B83B7D" w14:textId="77777777" w:rsidR="00331C22" w:rsidRPr="00641373" w:rsidRDefault="00331C22" w:rsidP="00BB5D12">
            <w:pPr>
              <w:pStyle w:val="Tableau-Titre"/>
            </w:pPr>
          </w:p>
        </w:tc>
        <w:tc>
          <w:tcPr>
            <w:tcW w:w="0" w:type="auto"/>
          </w:tcPr>
          <w:p w14:paraId="57CEFA5C" w14:textId="77777777" w:rsidR="00331C22" w:rsidRPr="00641373" w:rsidRDefault="00331C22" w:rsidP="00BB5D12">
            <w:pPr>
              <w:pStyle w:val="Tableau-Titre"/>
            </w:pPr>
            <w:r w:rsidRPr="00641373">
              <w:t xml:space="preserve">Exemples d’activités et tâches </w:t>
            </w:r>
          </w:p>
          <w:p w14:paraId="3A676DFE" w14:textId="77777777" w:rsidR="00331C22" w:rsidRPr="00641373" w:rsidRDefault="00331C22" w:rsidP="00BB5D12">
            <w:pPr>
              <w:pStyle w:val="Tableau-Titre"/>
            </w:pPr>
          </w:p>
        </w:tc>
        <w:tc>
          <w:tcPr>
            <w:tcW w:w="2995" w:type="dxa"/>
          </w:tcPr>
          <w:p w14:paraId="2CF3898F" w14:textId="77777777" w:rsidR="00331C22" w:rsidRPr="00641373" w:rsidRDefault="00331C22" w:rsidP="00BB5D12">
            <w:pPr>
              <w:pStyle w:val="Tableau-Titre"/>
            </w:pPr>
            <w:r w:rsidRPr="00641373">
              <w:t xml:space="preserve">Activités pratiquées </w:t>
            </w:r>
          </w:p>
          <w:p w14:paraId="15F0F616" w14:textId="77777777" w:rsidR="00331C22" w:rsidRPr="00641373" w:rsidRDefault="00331C22" w:rsidP="00BB5D12">
            <w:pPr>
              <w:pStyle w:val="Tableau-Titre"/>
            </w:pPr>
          </w:p>
        </w:tc>
        <w:tc>
          <w:tcPr>
            <w:tcW w:w="1276" w:type="dxa"/>
          </w:tcPr>
          <w:p w14:paraId="581D7A3D" w14:textId="77777777" w:rsidR="00331C22" w:rsidRPr="00641373" w:rsidRDefault="00331C22" w:rsidP="00BB5D12">
            <w:pPr>
              <w:pStyle w:val="Tableau-Titre"/>
            </w:pPr>
            <w:r w:rsidRPr="00641373">
              <w:t xml:space="preserve">Origine de l’acquisition </w:t>
            </w:r>
          </w:p>
          <w:p w14:paraId="7DE7649A" w14:textId="77777777" w:rsidR="00331C22" w:rsidRPr="00641373" w:rsidRDefault="00331C22" w:rsidP="00BB5D12">
            <w:pPr>
              <w:pStyle w:val="Tableau-Titre"/>
            </w:pPr>
          </w:p>
        </w:tc>
        <w:tc>
          <w:tcPr>
            <w:tcW w:w="2126" w:type="dxa"/>
          </w:tcPr>
          <w:p w14:paraId="310B5E1C" w14:textId="77777777" w:rsidR="00331C22" w:rsidRPr="00641373" w:rsidRDefault="00331C22" w:rsidP="00BB5D12">
            <w:pPr>
              <w:pStyle w:val="Tableau-Titre"/>
            </w:pPr>
            <w:r w:rsidRPr="00641373">
              <w:t xml:space="preserve">Preuves apportées </w:t>
            </w:r>
          </w:p>
          <w:p w14:paraId="1C261CE2" w14:textId="77777777" w:rsidR="00331C22" w:rsidRPr="00641373" w:rsidRDefault="00331C22" w:rsidP="00BB5D12">
            <w:pPr>
              <w:pStyle w:val="Tableau-Titre"/>
            </w:pPr>
            <w:r w:rsidRPr="00641373">
              <w:t xml:space="preserve">&amp; réf. annexe </w:t>
            </w:r>
          </w:p>
        </w:tc>
      </w:tr>
      <w:tr w:rsidR="00EF1AC8" w14:paraId="25004A06" w14:textId="77777777" w:rsidTr="0030502A">
        <w:trPr>
          <w:trHeight w:val="573"/>
        </w:trPr>
        <w:tc>
          <w:tcPr>
            <w:tcW w:w="0" w:type="auto"/>
          </w:tcPr>
          <w:p w14:paraId="086A6311" w14:textId="77777777" w:rsidR="00331C22" w:rsidRDefault="00331C22" w:rsidP="00C74B42">
            <w:r w:rsidRPr="00E874D9">
              <w:t>User d’une communication professionnelle tant en français qu’en anglais.</w:t>
            </w:r>
          </w:p>
        </w:tc>
        <w:tc>
          <w:tcPr>
            <w:tcW w:w="0" w:type="auto"/>
          </w:tcPr>
          <w:p w14:paraId="7467348D" w14:textId="77777777" w:rsidR="00331C22" w:rsidRDefault="00331C22" w:rsidP="00C74B42">
            <w:r>
              <w:t>Le compte-rendu de la réunion est validé.</w:t>
            </w:r>
          </w:p>
          <w:p w14:paraId="3657F9F6" w14:textId="77777777" w:rsidR="00331C22" w:rsidRDefault="00331C22" w:rsidP="00C74B42">
            <w:r>
              <w:t>Le score du TOEIC est &gt; 749</w:t>
            </w:r>
          </w:p>
        </w:tc>
        <w:tc>
          <w:tcPr>
            <w:tcW w:w="0" w:type="auto"/>
          </w:tcPr>
          <w:p w14:paraId="681D2C34" w14:textId="77777777" w:rsidR="007659BA" w:rsidRDefault="007659BA" w:rsidP="00C74B42">
            <w:r>
              <w:t>Élaboration et rédaction de documents techniques, commerciaux ou internes à destination, des utilisateurs, des clients ou des collaborateurs, …</w:t>
            </w:r>
          </w:p>
          <w:p w14:paraId="4235BEED" w14:textId="77777777" w:rsidR="00331C22" w:rsidRDefault="00331C22" w:rsidP="00C74B42"/>
        </w:tc>
        <w:tc>
          <w:tcPr>
            <w:tcW w:w="2995" w:type="dxa"/>
          </w:tcPr>
          <w:p w14:paraId="22EA637D" w14:textId="77777777" w:rsidR="00866315" w:rsidRPr="00866315" w:rsidRDefault="007659BA" w:rsidP="00866315">
            <w:r>
              <w:t>Rédaction de spécification technique et diffusion sur le SharePoint client</w:t>
            </w:r>
          </w:p>
          <w:p w14:paraId="14F780A3" w14:textId="77777777" w:rsidR="00EC1986" w:rsidRDefault="00EC1986" w:rsidP="00C74B42">
            <w:r>
              <w:t>Rédaction de fiches de test unitaires</w:t>
            </w:r>
          </w:p>
          <w:p w14:paraId="760EB8F7" w14:textId="77777777" w:rsidR="0030502A" w:rsidRDefault="0030502A" w:rsidP="0030502A">
            <w:pPr>
              <w:pStyle w:val="Corpsdetexte"/>
            </w:pPr>
          </w:p>
          <w:p w14:paraId="2DDACE13" w14:textId="77777777" w:rsidR="0030502A" w:rsidRPr="0030502A" w:rsidRDefault="0030502A" w:rsidP="0030502A">
            <w:r>
              <w:t>Communication au client du résultat des analyse et proposition de solution via commentaire de ticket Godzilla et mails de livraison</w:t>
            </w:r>
          </w:p>
          <w:p w14:paraId="3E206992" w14:textId="77777777" w:rsidR="00866315" w:rsidRPr="00866315" w:rsidRDefault="00866315" w:rsidP="00866315">
            <w:pPr>
              <w:pStyle w:val="Corpsdetexte"/>
            </w:pPr>
          </w:p>
          <w:p w14:paraId="7C7EE87E" w14:textId="77777777" w:rsidR="007659BA" w:rsidRPr="007659BA" w:rsidRDefault="007659BA" w:rsidP="00C74B42">
            <w:r>
              <w:t>TOEIC acquis en 2013 (745 pts)+Passage TOEIC Blanc</w:t>
            </w:r>
          </w:p>
        </w:tc>
        <w:tc>
          <w:tcPr>
            <w:tcW w:w="1276" w:type="dxa"/>
          </w:tcPr>
          <w:p w14:paraId="2BAA1D8A" w14:textId="77777777" w:rsidR="00331C22" w:rsidRDefault="00EC1986" w:rsidP="00C74B42">
            <w:r>
              <w:t>E(1</w:t>
            </w:r>
            <w:r w:rsidR="0030502A">
              <w:t>M</w:t>
            </w:r>
            <w:r>
              <w:t>)</w:t>
            </w:r>
          </w:p>
          <w:p w14:paraId="383C0309" w14:textId="77777777" w:rsidR="00EC1986" w:rsidRDefault="00EC1986" w:rsidP="00C74B42"/>
          <w:p w14:paraId="714D4A2E" w14:textId="77777777" w:rsidR="00EC1986" w:rsidRDefault="00EC1986" w:rsidP="00C74B42"/>
          <w:p w14:paraId="3D23C5B7" w14:textId="77777777" w:rsidR="00EC1986" w:rsidRDefault="00EC1986" w:rsidP="00C74B42"/>
          <w:p w14:paraId="2064D2D3" w14:textId="77777777" w:rsidR="00866315" w:rsidRDefault="00866315" w:rsidP="00C74B42"/>
          <w:p w14:paraId="56F8BE38" w14:textId="77777777" w:rsidR="00866315" w:rsidRDefault="00866315" w:rsidP="00C74B42"/>
          <w:p w14:paraId="1FA654D2" w14:textId="77777777" w:rsidR="00866315" w:rsidRDefault="00866315" w:rsidP="00C74B42"/>
          <w:p w14:paraId="4B10B409" w14:textId="77777777" w:rsidR="00866315" w:rsidRDefault="00866315" w:rsidP="00C74B42"/>
          <w:p w14:paraId="5AD79C81" w14:textId="77777777" w:rsidR="0030502A" w:rsidRDefault="0030502A" w:rsidP="0030502A">
            <w:r>
              <w:t>E(6M)</w:t>
            </w:r>
          </w:p>
          <w:p w14:paraId="1C9BD589" w14:textId="77777777" w:rsidR="0030502A" w:rsidRDefault="0030502A" w:rsidP="0030502A">
            <w:pPr>
              <w:pStyle w:val="Corpsdetexte"/>
            </w:pPr>
          </w:p>
          <w:p w14:paraId="215BA5FD" w14:textId="77777777" w:rsidR="0030502A" w:rsidRPr="0030502A" w:rsidRDefault="0030502A" w:rsidP="0030502A">
            <w:pPr>
              <w:pStyle w:val="Corpsdetexte"/>
            </w:pPr>
          </w:p>
          <w:p w14:paraId="53FB9DBF" w14:textId="77777777" w:rsidR="00EC1986" w:rsidRPr="00EC1986" w:rsidRDefault="00EC1986" w:rsidP="00C74B42">
            <w:r>
              <w:t>F(1S)</w:t>
            </w:r>
          </w:p>
        </w:tc>
        <w:tc>
          <w:tcPr>
            <w:tcW w:w="2126" w:type="dxa"/>
          </w:tcPr>
          <w:p w14:paraId="76DF831F" w14:textId="77777777" w:rsidR="0030502A" w:rsidRDefault="0030502A" w:rsidP="0030502A">
            <w:r>
              <w:t>Cf. « Rédaction de SFD » de la partie « Le projet SRE »</w:t>
            </w:r>
          </w:p>
          <w:p w14:paraId="77B63B30" w14:textId="77777777" w:rsidR="00331C22" w:rsidRDefault="0030502A" w:rsidP="00C74B42">
            <w:r>
              <w:t>.</w:t>
            </w:r>
          </w:p>
          <w:p w14:paraId="25099541" w14:textId="77777777" w:rsidR="0030502A" w:rsidRDefault="0030502A" w:rsidP="0030502A">
            <w:pPr>
              <w:pStyle w:val="Corpsdetexte"/>
            </w:pPr>
          </w:p>
          <w:p w14:paraId="7BAF98FB" w14:textId="77777777" w:rsidR="0030502A" w:rsidRDefault="0030502A" w:rsidP="0030502A">
            <w:pPr>
              <w:pStyle w:val="Corpsdetexte"/>
            </w:pPr>
          </w:p>
          <w:p w14:paraId="1A8CC222" w14:textId="77777777" w:rsidR="0030502A" w:rsidRPr="0030502A" w:rsidRDefault="0030502A" w:rsidP="0030502A">
            <w:r w:rsidRPr="00F80E47">
              <w:t xml:space="preserve">Cf. « La réalisation de la TMA » : Étape </w:t>
            </w:r>
            <w:r>
              <w:t>1 &gt; Communiquer le résultat de l’analyse</w:t>
            </w:r>
          </w:p>
        </w:tc>
      </w:tr>
      <w:tr w:rsidR="00EF1AC8" w14:paraId="59787661" w14:textId="77777777" w:rsidTr="0030502A">
        <w:trPr>
          <w:trHeight w:val="1510"/>
        </w:trPr>
        <w:tc>
          <w:tcPr>
            <w:tcW w:w="0" w:type="auto"/>
          </w:tcPr>
          <w:p w14:paraId="1724A073" w14:textId="77777777" w:rsidR="00331C22" w:rsidRPr="006B7778" w:rsidRDefault="00331C22" w:rsidP="00C74B42">
            <w:pPr>
              <w:rPr>
                <w:highlight w:val="yellow"/>
              </w:rPr>
            </w:pPr>
            <w:r w:rsidRPr="006B7778">
              <w:rPr>
                <w:highlight w:val="yellow"/>
              </w:rPr>
              <w:t>Interagir efficacement dans un environnement de travail collaboratif.</w:t>
            </w:r>
          </w:p>
        </w:tc>
        <w:tc>
          <w:tcPr>
            <w:tcW w:w="0" w:type="auto"/>
          </w:tcPr>
          <w:p w14:paraId="732C0E34" w14:textId="77777777" w:rsidR="00331C22" w:rsidRPr="006B7778" w:rsidRDefault="00331C22" w:rsidP="00C74B42">
            <w:pPr>
              <w:rPr>
                <w:highlight w:val="yellow"/>
              </w:rPr>
            </w:pPr>
            <w:r w:rsidRPr="006B7778">
              <w:rPr>
                <w:highlight w:val="yellow"/>
              </w:rPr>
              <w:t>Le document collectant l’expression des besoins des utilisateurs est validé.</w:t>
            </w:r>
          </w:p>
          <w:p w14:paraId="7C29C418" w14:textId="77777777" w:rsidR="00331C22" w:rsidRPr="006B7778" w:rsidRDefault="00331C22" w:rsidP="00C74B42">
            <w:pPr>
              <w:rPr>
                <w:highlight w:val="yellow"/>
              </w:rPr>
            </w:pPr>
            <w:r w:rsidRPr="006B7778">
              <w:rPr>
                <w:highlight w:val="yellow"/>
              </w:rPr>
              <w:t>La présentation est appréciée.</w:t>
            </w:r>
          </w:p>
          <w:p w14:paraId="6954B970" w14:textId="77777777" w:rsidR="00331C22" w:rsidRPr="006B7778" w:rsidRDefault="00331C22" w:rsidP="00C74B42">
            <w:pPr>
              <w:rPr>
                <w:highlight w:val="yellow"/>
              </w:rPr>
            </w:pPr>
            <w:r w:rsidRPr="006B7778">
              <w:rPr>
                <w:highlight w:val="yellow"/>
              </w:rPr>
              <w:t>Les utilisateurs sont opérationnels, le transfert des nouvelles compétences est validé.</w:t>
            </w:r>
          </w:p>
        </w:tc>
        <w:tc>
          <w:tcPr>
            <w:tcW w:w="0" w:type="auto"/>
          </w:tcPr>
          <w:p w14:paraId="725AED1A" w14:textId="77777777" w:rsidR="007659BA" w:rsidRPr="006B7778" w:rsidRDefault="007659BA" w:rsidP="00C74B42">
            <w:pPr>
              <w:rPr>
                <w:highlight w:val="yellow"/>
              </w:rPr>
            </w:pPr>
            <w:r w:rsidRPr="006B7778">
              <w:rPr>
                <w:highlight w:val="yellow"/>
              </w:rPr>
              <w:t>Rédaction des spécifications fonctionnelles de la solution informatique.</w:t>
            </w:r>
          </w:p>
          <w:p w14:paraId="25470279" w14:textId="77777777" w:rsidR="00EC1986" w:rsidRPr="006B7778" w:rsidRDefault="00EC1986" w:rsidP="00C74B42">
            <w:pPr>
              <w:rPr>
                <w:highlight w:val="yellow"/>
              </w:rPr>
            </w:pPr>
          </w:p>
          <w:p w14:paraId="30369188" w14:textId="77777777" w:rsidR="007659BA" w:rsidRPr="006B7778" w:rsidRDefault="007659BA" w:rsidP="00C74B42">
            <w:pPr>
              <w:rPr>
                <w:highlight w:val="yellow"/>
              </w:rPr>
            </w:pPr>
            <w:r w:rsidRPr="006B7778">
              <w:rPr>
                <w:highlight w:val="yellow"/>
              </w:rPr>
              <w:t>Écriture des interfaces homme/machine.</w:t>
            </w:r>
          </w:p>
          <w:p w14:paraId="3879E360" w14:textId="77777777" w:rsidR="007659BA" w:rsidRPr="006B7778" w:rsidRDefault="007659BA" w:rsidP="00C74B42">
            <w:pPr>
              <w:rPr>
                <w:highlight w:val="yellow"/>
              </w:rPr>
            </w:pPr>
            <w:r w:rsidRPr="006B7778">
              <w:rPr>
                <w:highlight w:val="yellow"/>
              </w:rPr>
              <w:t>Relations avec les clients.</w:t>
            </w:r>
          </w:p>
          <w:p w14:paraId="3714B2F7" w14:textId="77777777" w:rsidR="00EC1986" w:rsidRPr="006B7778" w:rsidRDefault="00EC1986" w:rsidP="00C74B42">
            <w:pPr>
              <w:rPr>
                <w:highlight w:val="yellow"/>
              </w:rPr>
            </w:pPr>
          </w:p>
          <w:p w14:paraId="30228672" w14:textId="77777777" w:rsidR="007659BA" w:rsidRPr="006B7778" w:rsidRDefault="007659BA" w:rsidP="00C74B42">
            <w:pPr>
              <w:rPr>
                <w:highlight w:val="yellow"/>
              </w:rPr>
            </w:pPr>
            <w:r w:rsidRPr="006B7778">
              <w:rPr>
                <w:highlight w:val="yellow"/>
              </w:rPr>
              <w:t>Animation de réunions de travail et interviews d’utilisateurs.</w:t>
            </w:r>
          </w:p>
          <w:p w14:paraId="378C9FA7" w14:textId="77777777" w:rsidR="00EC1986" w:rsidRPr="006B7778" w:rsidRDefault="00EC1986" w:rsidP="00C74B42">
            <w:pPr>
              <w:rPr>
                <w:highlight w:val="yellow"/>
              </w:rPr>
            </w:pPr>
          </w:p>
          <w:p w14:paraId="28D59426" w14:textId="77777777" w:rsidR="00331C22" w:rsidRPr="006B7778" w:rsidRDefault="007659BA" w:rsidP="00C74B42">
            <w:pPr>
              <w:rPr>
                <w:highlight w:val="yellow"/>
              </w:rPr>
            </w:pPr>
            <w:r w:rsidRPr="006B7778">
              <w:rPr>
                <w:highlight w:val="yellow"/>
              </w:rPr>
              <w:t>Démonstrations, recett</w:t>
            </w:r>
            <w:r w:rsidR="00C418DD">
              <w:rPr>
                <w:highlight w:val="yellow"/>
              </w:rPr>
              <w:t>e</w:t>
            </w:r>
            <w:r w:rsidRPr="006B7778">
              <w:rPr>
                <w:highlight w:val="yellow"/>
              </w:rPr>
              <w:t xml:space="preserve"> de livrables.</w:t>
            </w:r>
          </w:p>
        </w:tc>
        <w:tc>
          <w:tcPr>
            <w:tcW w:w="2995" w:type="dxa"/>
          </w:tcPr>
          <w:p w14:paraId="24A13E6A" w14:textId="77777777" w:rsidR="00331C22" w:rsidRDefault="00C74B42" w:rsidP="00C74B42">
            <w:r w:rsidRPr="00C74B42">
              <w:t>Rédaction des SFD pour le projet SRE</w:t>
            </w:r>
          </w:p>
          <w:p w14:paraId="58E41C5B" w14:textId="77777777" w:rsidR="00F80E47" w:rsidRDefault="00F80E47" w:rsidP="00F80E47">
            <w:pPr>
              <w:pStyle w:val="Corpsdetexte"/>
              <w:rPr>
                <w:highlight w:val="yellow"/>
              </w:rPr>
            </w:pPr>
          </w:p>
          <w:p w14:paraId="4220C393" w14:textId="77777777" w:rsidR="00F80E47" w:rsidRPr="00F80E47" w:rsidRDefault="00F80E47" w:rsidP="00F80E47">
            <w:pPr>
              <w:rPr>
                <w:highlight w:val="yellow"/>
              </w:rPr>
            </w:pPr>
            <w:r w:rsidRPr="00F80E47">
              <w:t>Communication via commentaire en réponse aux tickets Godzilla</w:t>
            </w:r>
          </w:p>
        </w:tc>
        <w:tc>
          <w:tcPr>
            <w:tcW w:w="1276" w:type="dxa"/>
          </w:tcPr>
          <w:p w14:paraId="7DFBA32F" w14:textId="77777777" w:rsidR="00331C22" w:rsidRDefault="00EC1986" w:rsidP="00C74B42">
            <w:r w:rsidRPr="00C74B42">
              <w:t>E</w:t>
            </w:r>
            <w:r w:rsidR="00C74B42" w:rsidRPr="00C74B42">
              <w:t>(6S)</w:t>
            </w:r>
          </w:p>
          <w:p w14:paraId="39B03889" w14:textId="77777777" w:rsidR="00F80E47" w:rsidRDefault="00F80E47" w:rsidP="00F80E47">
            <w:pPr>
              <w:pStyle w:val="Corpsdetexte"/>
            </w:pPr>
          </w:p>
          <w:p w14:paraId="3875C05A" w14:textId="77777777" w:rsidR="00F80E47" w:rsidRDefault="00F80E47" w:rsidP="00F80E47">
            <w:pPr>
              <w:pStyle w:val="Corpsdetexte"/>
            </w:pPr>
          </w:p>
          <w:p w14:paraId="18611BB5" w14:textId="77777777" w:rsidR="00F80E47" w:rsidRDefault="00F80E47" w:rsidP="00F80E47">
            <w:pPr>
              <w:pStyle w:val="Corpsdetexte"/>
            </w:pPr>
          </w:p>
          <w:p w14:paraId="6070AE84" w14:textId="77777777" w:rsidR="00F80E47" w:rsidRPr="00F80E47" w:rsidRDefault="00F80E47" w:rsidP="00F80E47">
            <w:r>
              <w:t>E(6S)</w:t>
            </w:r>
          </w:p>
        </w:tc>
        <w:tc>
          <w:tcPr>
            <w:tcW w:w="2126" w:type="dxa"/>
          </w:tcPr>
          <w:p w14:paraId="5DE3EDE5" w14:textId="77777777" w:rsidR="00331C22" w:rsidRDefault="00866315" w:rsidP="00836F6A">
            <w:r>
              <w:t>Cf. « Rédaction de SFD » de la partie « Le projet SRE »</w:t>
            </w:r>
          </w:p>
          <w:p w14:paraId="0C2A5245" w14:textId="77777777" w:rsidR="00F80E47" w:rsidRDefault="00F80E47" w:rsidP="00F80E47">
            <w:pPr>
              <w:pStyle w:val="Corpsdetexte"/>
            </w:pPr>
          </w:p>
          <w:p w14:paraId="4EA2E001" w14:textId="77777777" w:rsidR="00F80E47" w:rsidRPr="00F80E47" w:rsidRDefault="00F80E47" w:rsidP="00F80E47">
            <w:r w:rsidRPr="00F80E47">
              <w:t xml:space="preserve">Cf. « La réalisation de la TMA » : Étape </w:t>
            </w:r>
            <w:r>
              <w:t>1 &gt; Communiquer le résultat de l’analyse</w:t>
            </w:r>
          </w:p>
        </w:tc>
      </w:tr>
    </w:tbl>
    <w:p w14:paraId="7D625647" w14:textId="77777777" w:rsidR="00331C22" w:rsidRPr="00641373" w:rsidRDefault="00331C22" w:rsidP="00331C22"/>
    <w:p w14:paraId="4094E957" w14:textId="77777777" w:rsidR="00331C22" w:rsidRDefault="00331C22" w:rsidP="00331C22">
      <w:r>
        <w:br w:type="page"/>
      </w:r>
    </w:p>
    <w:p w14:paraId="2BC878B6" w14:textId="77777777" w:rsidR="00331C22" w:rsidRDefault="00331C22" w:rsidP="008C2425">
      <w:pPr>
        <w:pStyle w:val="Titre3"/>
      </w:pPr>
      <w:bookmarkStart w:id="356" w:name="_Toc55141224"/>
      <w:r w:rsidRPr="00641373">
        <w:lastRenderedPageBreak/>
        <w:t>Adapter l’environnement d’exécution, échanger des données entre logiciels</w:t>
      </w:r>
      <w:r>
        <w:t> :</w:t>
      </w:r>
      <w:bookmarkEnd w:id="356"/>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26"/>
        <w:gridCol w:w="2845"/>
        <w:gridCol w:w="3732"/>
        <w:gridCol w:w="1675"/>
        <w:gridCol w:w="1394"/>
        <w:gridCol w:w="2317"/>
      </w:tblGrid>
      <w:tr w:rsidR="002F2F39" w:rsidRPr="00641373" w14:paraId="31617E84" w14:textId="77777777" w:rsidTr="00EF1AC8">
        <w:tc>
          <w:tcPr>
            <w:tcW w:w="0" w:type="auto"/>
          </w:tcPr>
          <w:p w14:paraId="44CBAA3F" w14:textId="77777777" w:rsidR="00331C22" w:rsidRPr="00641373" w:rsidRDefault="00331C22" w:rsidP="009D77A5">
            <w:pPr>
              <w:pStyle w:val="Tableau-Titre"/>
            </w:pPr>
            <w:r w:rsidRPr="00641373">
              <w:t xml:space="preserve">Compétences ou capacités qui seront évaluées </w:t>
            </w:r>
          </w:p>
          <w:p w14:paraId="544EFB57" w14:textId="77777777" w:rsidR="00331C22" w:rsidRPr="00641373" w:rsidRDefault="00331C22" w:rsidP="009D77A5">
            <w:pPr>
              <w:pStyle w:val="Tableau-Titre"/>
            </w:pPr>
          </w:p>
        </w:tc>
        <w:tc>
          <w:tcPr>
            <w:tcW w:w="0" w:type="auto"/>
          </w:tcPr>
          <w:p w14:paraId="750D2B3E" w14:textId="77777777" w:rsidR="00331C22" w:rsidRPr="00641373" w:rsidRDefault="00331C22" w:rsidP="00C83C93">
            <w:pPr>
              <w:pStyle w:val="Tableau-Titre"/>
            </w:pPr>
            <w:r w:rsidRPr="00641373">
              <w:t xml:space="preserve">Critères d’évaluation </w:t>
            </w:r>
          </w:p>
          <w:p w14:paraId="1540E648" w14:textId="77777777" w:rsidR="00331C22" w:rsidRPr="00641373" w:rsidRDefault="00331C22" w:rsidP="00BB5D12">
            <w:pPr>
              <w:pStyle w:val="Tableau-Titre"/>
            </w:pPr>
          </w:p>
        </w:tc>
        <w:tc>
          <w:tcPr>
            <w:tcW w:w="0" w:type="auto"/>
          </w:tcPr>
          <w:p w14:paraId="75CF1C43" w14:textId="77777777" w:rsidR="00331C22" w:rsidRPr="0012650C" w:rsidRDefault="00331C22" w:rsidP="00BB5D12">
            <w:pPr>
              <w:pStyle w:val="Tableau-Titre"/>
            </w:pPr>
            <w:r w:rsidRPr="00641373">
              <w:t>Exemples d’activités et tâches</w:t>
            </w:r>
            <w:r>
              <w:t xml:space="preserve"> </w:t>
            </w:r>
          </w:p>
        </w:tc>
        <w:tc>
          <w:tcPr>
            <w:tcW w:w="1675" w:type="dxa"/>
          </w:tcPr>
          <w:p w14:paraId="257C3AD1" w14:textId="77777777" w:rsidR="00331C22" w:rsidRPr="00641373" w:rsidRDefault="00331C22" w:rsidP="00BB5D12">
            <w:pPr>
              <w:pStyle w:val="Tableau-Titre"/>
            </w:pPr>
            <w:r w:rsidRPr="00641373">
              <w:t xml:space="preserve">Activités pratiquées </w:t>
            </w:r>
          </w:p>
          <w:p w14:paraId="29E91CCC" w14:textId="77777777" w:rsidR="00331C22" w:rsidRPr="00641373" w:rsidRDefault="00331C22" w:rsidP="00BB5D12">
            <w:pPr>
              <w:pStyle w:val="Tableau-Titre"/>
            </w:pPr>
          </w:p>
        </w:tc>
        <w:tc>
          <w:tcPr>
            <w:tcW w:w="1394" w:type="dxa"/>
          </w:tcPr>
          <w:p w14:paraId="6F0292C7" w14:textId="77777777" w:rsidR="00331C22" w:rsidRPr="00641373" w:rsidRDefault="00331C22" w:rsidP="00BB5D12">
            <w:pPr>
              <w:pStyle w:val="Tableau-Titre"/>
            </w:pPr>
            <w:r w:rsidRPr="00641373">
              <w:t xml:space="preserve">Origine de l’acquisition </w:t>
            </w:r>
          </w:p>
          <w:p w14:paraId="50C5BFDF" w14:textId="77777777" w:rsidR="00331C22" w:rsidRPr="00641373" w:rsidRDefault="00331C22" w:rsidP="00BB5D12">
            <w:pPr>
              <w:pStyle w:val="Tableau-Titre"/>
            </w:pPr>
          </w:p>
        </w:tc>
        <w:tc>
          <w:tcPr>
            <w:tcW w:w="2317" w:type="dxa"/>
          </w:tcPr>
          <w:p w14:paraId="4D5EB749" w14:textId="77777777" w:rsidR="00331C22" w:rsidRPr="00641373" w:rsidRDefault="00331C22" w:rsidP="00BB5D12">
            <w:pPr>
              <w:pStyle w:val="Tableau-Titre"/>
            </w:pPr>
            <w:r w:rsidRPr="00641373">
              <w:t xml:space="preserve">Preuves apportées </w:t>
            </w:r>
          </w:p>
          <w:p w14:paraId="45AA4D3A" w14:textId="77777777" w:rsidR="00331C22" w:rsidRPr="00641373" w:rsidRDefault="00331C22" w:rsidP="00BB5D12">
            <w:pPr>
              <w:pStyle w:val="Tableau-Titre"/>
            </w:pPr>
            <w:r w:rsidRPr="00641373">
              <w:t xml:space="preserve">&amp; réf. annexe </w:t>
            </w:r>
          </w:p>
        </w:tc>
      </w:tr>
      <w:tr w:rsidR="002F2F39" w14:paraId="7C8BB083" w14:textId="77777777" w:rsidTr="00EF1AC8">
        <w:tc>
          <w:tcPr>
            <w:tcW w:w="0" w:type="auto"/>
          </w:tcPr>
          <w:p w14:paraId="043F5CA2" w14:textId="77777777" w:rsidR="00331C22" w:rsidRDefault="00331C22" w:rsidP="00C74B42">
            <w:r w:rsidRPr="00E874D9">
              <w:t>Réaliser des échanges de données informatisés (EDI).</w:t>
            </w:r>
          </w:p>
        </w:tc>
        <w:tc>
          <w:tcPr>
            <w:tcW w:w="0" w:type="auto"/>
          </w:tcPr>
          <w:p w14:paraId="0DD15BB1" w14:textId="77777777" w:rsidR="00331C22" w:rsidRDefault="00331C22" w:rsidP="00C74B42">
            <w:r>
              <w:t>Les données sont consolidées.</w:t>
            </w:r>
          </w:p>
          <w:p w14:paraId="33B7488E" w14:textId="77777777" w:rsidR="00331C22" w:rsidRDefault="00331C22" w:rsidP="00C74B42"/>
        </w:tc>
        <w:tc>
          <w:tcPr>
            <w:tcW w:w="0" w:type="auto"/>
          </w:tcPr>
          <w:p w14:paraId="19672C5B" w14:textId="77777777" w:rsidR="00331C22" w:rsidRDefault="00331C22" w:rsidP="00C74B42">
            <w:r w:rsidRPr="0012650C">
              <w:t>Réalisation d’un procédé d’échange de données informatisées.</w:t>
            </w:r>
          </w:p>
        </w:tc>
        <w:tc>
          <w:tcPr>
            <w:tcW w:w="1675" w:type="dxa"/>
          </w:tcPr>
          <w:p w14:paraId="261D5E73" w14:textId="77777777" w:rsidR="00331C22" w:rsidRDefault="006B7778" w:rsidP="00C74B42">
            <w:r>
              <w:t xml:space="preserve">Développement d’une API avec JAVA Spring MVC  </w:t>
            </w:r>
          </w:p>
        </w:tc>
        <w:tc>
          <w:tcPr>
            <w:tcW w:w="1394" w:type="dxa"/>
          </w:tcPr>
          <w:p w14:paraId="4FBD2EE1" w14:textId="77777777" w:rsidR="00331C22" w:rsidRDefault="006B7778" w:rsidP="00C74B42">
            <w:r>
              <w:t>F(2S)</w:t>
            </w:r>
          </w:p>
        </w:tc>
        <w:tc>
          <w:tcPr>
            <w:tcW w:w="2317" w:type="dxa"/>
          </w:tcPr>
          <w:p w14:paraId="27BC440F" w14:textId="77777777" w:rsidR="00331C22" w:rsidRDefault="00866315" w:rsidP="00C74B42">
            <w:r>
              <w:t>Cf. « </w:t>
            </w:r>
            <w:r w:rsidR="006B7778">
              <w:t>RandoUDEV3</w:t>
            </w:r>
            <w:r>
              <w:t> »</w:t>
            </w:r>
          </w:p>
        </w:tc>
      </w:tr>
      <w:tr w:rsidR="002F2F39" w14:paraId="59657DAD" w14:textId="77777777" w:rsidTr="00EF1AC8">
        <w:tc>
          <w:tcPr>
            <w:tcW w:w="0" w:type="auto"/>
          </w:tcPr>
          <w:p w14:paraId="15FF9338" w14:textId="77777777" w:rsidR="00331C22" w:rsidRDefault="00331C22" w:rsidP="00C74B42">
            <w:r w:rsidRPr="00E874D9">
              <w:t>Automatiser des traitements.</w:t>
            </w:r>
          </w:p>
          <w:p w14:paraId="08BF881D" w14:textId="77777777" w:rsidR="00331C22" w:rsidRDefault="00331C22" w:rsidP="00C74B42"/>
        </w:tc>
        <w:tc>
          <w:tcPr>
            <w:tcW w:w="0" w:type="auto"/>
          </w:tcPr>
          <w:p w14:paraId="36D57FED" w14:textId="77777777" w:rsidR="00331C22" w:rsidRDefault="00331C22" w:rsidP="00C74B42">
            <w:r>
              <w:t>La base de données tierce est accédée.</w:t>
            </w:r>
          </w:p>
          <w:p w14:paraId="37997433" w14:textId="77777777" w:rsidR="00331C22" w:rsidRDefault="00331C22" w:rsidP="00C74B42">
            <w:r>
              <w:t>L’interface d’échange de données est opérationnelle.</w:t>
            </w:r>
          </w:p>
        </w:tc>
        <w:tc>
          <w:tcPr>
            <w:tcW w:w="0" w:type="auto"/>
          </w:tcPr>
          <w:p w14:paraId="150B9ED9" w14:textId="77777777" w:rsidR="00331C22" w:rsidRDefault="00331C22" w:rsidP="00C74B42">
            <w:r>
              <w:t>Rétro-documentation de logiciels et de bases de données.</w:t>
            </w:r>
          </w:p>
          <w:p w14:paraId="79D9A7E5" w14:textId="77777777" w:rsidR="00331C22" w:rsidRDefault="00331C22" w:rsidP="00C74B42">
            <w:r>
              <w:t>Consolidation, agrégation de données.</w:t>
            </w:r>
          </w:p>
          <w:p w14:paraId="2E0AFDD2" w14:textId="77777777" w:rsidR="00331C22" w:rsidRDefault="00331C22" w:rsidP="00C74B42">
            <w:r>
              <w:t>Programmation de l’interface d’échange de données.</w:t>
            </w:r>
          </w:p>
        </w:tc>
        <w:tc>
          <w:tcPr>
            <w:tcW w:w="1675" w:type="dxa"/>
          </w:tcPr>
          <w:p w14:paraId="76B81E0E" w14:textId="77777777" w:rsidR="00331C22" w:rsidRDefault="007D4908" w:rsidP="00C74B42">
            <w:r>
              <w:t xml:space="preserve">Création d’un container docker BDD </w:t>
            </w:r>
          </w:p>
          <w:p w14:paraId="1065E4D8" w14:textId="77777777" w:rsidR="00C74B42" w:rsidRDefault="00C74B42" w:rsidP="00C74B42"/>
          <w:p w14:paraId="3008D95C" w14:textId="77777777" w:rsidR="00C74B42" w:rsidRPr="00C74B42" w:rsidRDefault="007B4588" w:rsidP="00C74B42">
            <w:r>
              <w:t>Réalisation de DAO pour accéder la bdd tierce</w:t>
            </w:r>
          </w:p>
        </w:tc>
        <w:tc>
          <w:tcPr>
            <w:tcW w:w="1394" w:type="dxa"/>
          </w:tcPr>
          <w:p w14:paraId="5E875C50" w14:textId="77777777" w:rsidR="00331C22" w:rsidRDefault="00F80E47" w:rsidP="00C74B42">
            <w:r>
              <w:t>B(2S)</w:t>
            </w:r>
          </w:p>
          <w:p w14:paraId="09ED4441" w14:textId="77777777" w:rsidR="00C74B42" w:rsidRDefault="00C74B42" w:rsidP="00C74B42"/>
          <w:p w14:paraId="6E602742" w14:textId="77777777" w:rsidR="00C74B42" w:rsidRDefault="00C74B42" w:rsidP="00C74B42"/>
          <w:p w14:paraId="79CF1146" w14:textId="77777777" w:rsidR="00C74B42" w:rsidRPr="00C74B42" w:rsidRDefault="00C74B42" w:rsidP="00C74B42">
            <w:r>
              <w:t>F(2S)</w:t>
            </w:r>
          </w:p>
        </w:tc>
        <w:tc>
          <w:tcPr>
            <w:tcW w:w="2317" w:type="dxa"/>
          </w:tcPr>
          <w:p w14:paraId="17D6A5D7" w14:textId="77777777" w:rsidR="00331C22" w:rsidRDefault="00866315" w:rsidP="00C74B42">
            <w:r>
              <w:t>Cf. « </w:t>
            </w:r>
            <w:r w:rsidR="00C74B42">
              <w:t>Animoz</w:t>
            </w:r>
            <w:r>
              <w:t> »</w:t>
            </w:r>
          </w:p>
          <w:p w14:paraId="20A4E2E1" w14:textId="77777777" w:rsidR="00C74B42" w:rsidRDefault="00C74B42" w:rsidP="00C74B42">
            <w:pPr>
              <w:pStyle w:val="Corpsdetexte"/>
            </w:pPr>
          </w:p>
          <w:p w14:paraId="70A086EF" w14:textId="77777777" w:rsidR="00C74B42" w:rsidRPr="00C74B42" w:rsidRDefault="00866315" w:rsidP="00C74B42">
            <w:r>
              <w:t>Cf. « </w:t>
            </w:r>
            <w:r w:rsidR="00C74B42">
              <w:t>RandoUDEV3</w:t>
            </w:r>
            <w:r>
              <w:t> »</w:t>
            </w:r>
          </w:p>
        </w:tc>
      </w:tr>
      <w:tr w:rsidR="002F2F39" w14:paraId="2E3F9413" w14:textId="77777777" w:rsidTr="00EF1AC8">
        <w:tc>
          <w:tcPr>
            <w:tcW w:w="0" w:type="auto"/>
          </w:tcPr>
          <w:p w14:paraId="2593439F" w14:textId="77777777" w:rsidR="00331C22" w:rsidRDefault="00331C22" w:rsidP="00C74B42">
            <w:r w:rsidRPr="00E874D9">
              <w:t>Programmer des scripts systèmes.</w:t>
            </w:r>
          </w:p>
        </w:tc>
        <w:tc>
          <w:tcPr>
            <w:tcW w:w="0" w:type="auto"/>
          </w:tcPr>
          <w:p w14:paraId="1D95E236" w14:textId="77777777" w:rsidR="00331C22" w:rsidRDefault="00331C22" w:rsidP="00C74B42">
            <w:r w:rsidRPr="0012650C">
              <w:t>L’environnement de tests est opérationnel.</w:t>
            </w:r>
          </w:p>
        </w:tc>
        <w:tc>
          <w:tcPr>
            <w:tcW w:w="0" w:type="auto"/>
          </w:tcPr>
          <w:p w14:paraId="1A13F4FB" w14:textId="77777777" w:rsidR="00331C22" w:rsidRDefault="00331C22" w:rsidP="00C74B42">
            <w:r>
              <w:t>Réalisation d’un environnement de tests.</w:t>
            </w:r>
          </w:p>
          <w:p w14:paraId="0AA9FFFA" w14:textId="77777777" w:rsidR="00331C22" w:rsidRDefault="00331C22" w:rsidP="00C74B42">
            <w:r>
              <w:t>Création, configuration de machines virtuelles.</w:t>
            </w:r>
          </w:p>
          <w:p w14:paraId="36CDD58A" w14:textId="77777777" w:rsidR="00331C22" w:rsidRDefault="00331C22" w:rsidP="00C74B42">
            <w:r>
              <w:t>Installation, configuration de serveurs d’applications, Web et base de données.</w:t>
            </w:r>
          </w:p>
          <w:p w14:paraId="1185E00F" w14:textId="77777777" w:rsidR="00331C22" w:rsidRDefault="00331C22" w:rsidP="00C74B42">
            <w:r>
              <w:t>Écriture de scripts systèmes pour adapter l’environnement d’exécution.</w:t>
            </w:r>
          </w:p>
        </w:tc>
        <w:tc>
          <w:tcPr>
            <w:tcW w:w="1675" w:type="dxa"/>
          </w:tcPr>
          <w:p w14:paraId="57F15984" w14:textId="77777777" w:rsidR="00331C22" w:rsidRDefault="002F2F39" w:rsidP="00C74B42">
            <w:r>
              <w:t>Utilisation de Docker</w:t>
            </w:r>
            <w:r w:rsidR="007D4908">
              <w:t xml:space="preserve"> Compose</w:t>
            </w:r>
            <w:r w:rsidR="00C74B42">
              <w:t xml:space="preserve"> pour créer </w:t>
            </w:r>
            <w:r>
              <w:t xml:space="preserve"> l’environnement de </w:t>
            </w:r>
            <w:r w:rsidR="00C74B42">
              <w:t>t</w:t>
            </w:r>
            <w:r w:rsidR="00866315">
              <w:t>est et de production, l’hébergement de la bdd de l’application Animoz</w:t>
            </w:r>
          </w:p>
        </w:tc>
        <w:tc>
          <w:tcPr>
            <w:tcW w:w="1394" w:type="dxa"/>
          </w:tcPr>
          <w:p w14:paraId="61041463" w14:textId="77777777" w:rsidR="00331C22" w:rsidRDefault="007D4908" w:rsidP="00F80E47">
            <w:r>
              <w:t>B(</w:t>
            </w:r>
            <w:r w:rsidR="00F80E47">
              <w:t>2S</w:t>
            </w:r>
            <w:r>
              <w:t>)</w:t>
            </w:r>
          </w:p>
        </w:tc>
        <w:tc>
          <w:tcPr>
            <w:tcW w:w="2317" w:type="dxa"/>
          </w:tcPr>
          <w:p w14:paraId="748F0855" w14:textId="77777777" w:rsidR="00331C22" w:rsidRDefault="00866315" w:rsidP="00C74B42">
            <w:r>
              <w:t>Cf. « Animoz »</w:t>
            </w:r>
          </w:p>
        </w:tc>
      </w:tr>
    </w:tbl>
    <w:p w14:paraId="582065A8" w14:textId="77777777" w:rsidR="00331C22" w:rsidRPr="00641373" w:rsidRDefault="00331C22" w:rsidP="00C74B42"/>
    <w:p w14:paraId="6DE8C62E" w14:textId="77777777" w:rsidR="003C5C90" w:rsidRPr="00520672" w:rsidRDefault="003C5C90" w:rsidP="00C74B42"/>
    <w:sectPr w:rsidR="003C5C90" w:rsidRPr="00520672" w:rsidSect="009765F9">
      <w:pgSz w:w="16839" w:h="11907" w:orient="landscape" w:code="9"/>
      <w:pgMar w:top="720" w:right="963" w:bottom="993" w:left="1077" w:header="720" w:footer="72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 w:author="Aberkane, Arthur" w:date="2020-11-03T09:34:00Z" w:initials="AA">
    <w:p w14:paraId="603BD0BC" w14:textId="77777777" w:rsidR="008C2425" w:rsidRDefault="008C2425" w:rsidP="008C2425">
      <w:pPr>
        <w:pStyle w:val="Commentaire"/>
      </w:pPr>
      <w:r>
        <w:rPr>
          <w:rStyle w:val="Marquedecommentaire"/>
        </w:rPr>
        <w:annotationRef/>
      </w:r>
      <w:r>
        <w:t>Est-ce toujours l’éditeur ?</w:t>
      </w:r>
    </w:p>
  </w:comment>
  <w:comment w:id="25" w:author="ROUX, Kénan" w:date="2020-11-03T20:21:00Z" w:initials="RK">
    <w:p w14:paraId="71C3B3CE" w14:textId="77777777" w:rsidR="008C2425" w:rsidRDefault="008C2425" w:rsidP="008C2425">
      <w:pPr>
        <w:pStyle w:val="Commentaire"/>
      </w:pPr>
      <w:r>
        <w:rPr>
          <w:rStyle w:val="Marquedecommentaire"/>
        </w:rPr>
        <w:annotationRef/>
      </w:r>
      <w:r>
        <w:t>Oui ?</w:t>
      </w:r>
    </w:p>
  </w:comment>
  <w:comment w:id="30" w:author="Aberkane, Arthur" w:date="2020-11-03T09:36:00Z" w:initials="AA">
    <w:p w14:paraId="7BD5DB2C" w14:textId="77777777" w:rsidR="008C2425" w:rsidRDefault="008C2425" w:rsidP="008C2425">
      <w:pPr>
        <w:pStyle w:val="Commentaire"/>
        <w:rPr>
          <w:rFonts w:ascii="Arial" w:hAnsi="Arial" w:cs="Arial"/>
          <w:color w:val="202122"/>
          <w:sz w:val="21"/>
          <w:szCs w:val="21"/>
          <w:shd w:val="clear" w:color="auto" w:fill="FFFFFF"/>
        </w:rPr>
      </w:pPr>
      <w:r>
        <w:rPr>
          <w:rStyle w:val="Marquedecommentaire"/>
        </w:rPr>
        <w:annotationRef/>
      </w:r>
      <w:r>
        <w:rPr>
          <w:rFonts w:ascii="Arial" w:hAnsi="Arial" w:cs="Arial"/>
          <w:color w:val="202122"/>
          <w:sz w:val="21"/>
          <w:szCs w:val="21"/>
          <w:shd w:val="clear" w:color="auto" w:fill="FFFFFF"/>
        </w:rPr>
        <w:t>Définition du mot : « une </w:t>
      </w:r>
      <w:hyperlink r:id="rId1" w:tooltip="Représentation" w:history="1">
        <w:r>
          <w:rPr>
            <w:rStyle w:val="Lienhypertexte"/>
            <w:rFonts w:ascii="Arial" w:hAnsi="Arial" w:cs="Arial"/>
            <w:color w:val="0B0080"/>
            <w:sz w:val="21"/>
            <w:szCs w:val="21"/>
            <w:shd w:val="clear" w:color="auto" w:fill="FFFFFF"/>
          </w:rPr>
          <w:t>représentation</w:t>
        </w:r>
      </w:hyperlink>
      <w:r>
        <w:rPr>
          <w:rFonts w:ascii="Arial" w:hAnsi="Arial" w:cs="Arial"/>
          <w:color w:val="202122"/>
          <w:sz w:val="21"/>
          <w:szCs w:val="21"/>
          <w:shd w:val="clear" w:color="auto" w:fill="FFFFFF"/>
        </w:rPr>
        <w:t> du </w:t>
      </w:r>
      <w:hyperlink r:id="rId2" w:tooltip="Monde (univers)" w:history="1">
        <w:r>
          <w:rPr>
            <w:rStyle w:val="Lienhypertexte"/>
            <w:rFonts w:ascii="Arial" w:hAnsi="Arial" w:cs="Arial"/>
            <w:color w:val="0B0080"/>
            <w:sz w:val="21"/>
            <w:szCs w:val="21"/>
            <w:shd w:val="clear" w:color="auto" w:fill="FFFFFF"/>
          </w:rPr>
          <w:t>monde</w:t>
        </w:r>
      </w:hyperlink>
      <w:r>
        <w:rPr>
          <w:rFonts w:ascii="Arial" w:hAnsi="Arial" w:cs="Arial"/>
          <w:color w:val="202122"/>
          <w:sz w:val="21"/>
          <w:szCs w:val="21"/>
          <w:shd w:val="clear" w:color="auto" w:fill="FFFFFF"/>
        </w:rPr>
        <w:t>, une manière de voir les choses, un </w:t>
      </w:r>
      <w:hyperlink r:id="rId3" w:tooltip="Modèle scientifique" w:history="1">
        <w:r>
          <w:rPr>
            <w:rStyle w:val="Lienhypertexte"/>
            <w:rFonts w:ascii="Arial" w:hAnsi="Arial" w:cs="Arial"/>
            <w:color w:val="0B0080"/>
            <w:sz w:val="21"/>
            <w:szCs w:val="21"/>
            <w:shd w:val="clear" w:color="auto" w:fill="FFFFFF"/>
          </w:rPr>
          <w:t>modèle</w:t>
        </w:r>
      </w:hyperlink>
      <w:r>
        <w:rPr>
          <w:rFonts w:ascii="Arial" w:hAnsi="Arial" w:cs="Arial"/>
          <w:color w:val="202122"/>
          <w:sz w:val="21"/>
          <w:szCs w:val="21"/>
          <w:shd w:val="clear" w:color="auto" w:fill="FFFFFF"/>
        </w:rPr>
        <w:t> </w:t>
      </w:r>
      <w:hyperlink r:id="rId4" w:tooltip="Cohérence (logique)" w:history="1">
        <w:r>
          <w:rPr>
            <w:rStyle w:val="Lienhypertexte"/>
            <w:rFonts w:ascii="Arial" w:hAnsi="Arial" w:cs="Arial"/>
            <w:color w:val="0B0080"/>
            <w:sz w:val="21"/>
            <w:szCs w:val="21"/>
            <w:shd w:val="clear" w:color="auto" w:fill="FFFFFF"/>
          </w:rPr>
          <w:t>cohérent</w:t>
        </w:r>
      </w:hyperlink>
      <w:r>
        <w:rPr>
          <w:rFonts w:ascii="Arial" w:hAnsi="Arial" w:cs="Arial"/>
          <w:color w:val="202122"/>
          <w:sz w:val="21"/>
          <w:szCs w:val="21"/>
          <w:shd w:val="clear" w:color="auto" w:fill="FFFFFF"/>
        </w:rPr>
        <w:t> du </w:t>
      </w:r>
      <w:hyperlink r:id="rId5" w:tooltip="Monde (univers)" w:history="1">
        <w:r>
          <w:rPr>
            <w:rStyle w:val="Lienhypertexte"/>
            <w:rFonts w:ascii="Arial" w:hAnsi="Arial" w:cs="Arial"/>
            <w:color w:val="0B0080"/>
            <w:sz w:val="21"/>
            <w:szCs w:val="21"/>
            <w:shd w:val="clear" w:color="auto" w:fill="FFFFFF"/>
          </w:rPr>
          <w:t>monde</w:t>
        </w:r>
      </w:hyperlink>
      <w:r>
        <w:rPr>
          <w:rFonts w:ascii="Arial" w:hAnsi="Arial" w:cs="Arial"/>
          <w:color w:val="202122"/>
          <w:sz w:val="21"/>
          <w:szCs w:val="21"/>
          <w:shd w:val="clear" w:color="auto" w:fill="FFFFFF"/>
        </w:rPr>
        <w:t> qui repose sur un fondement défini (</w:t>
      </w:r>
      <w:hyperlink r:id="rId6" w:tooltip="Matrice disciplinaire" w:history="1">
        <w:r>
          <w:rPr>
            <w:rStyle w:val="Lienhypertexte"/>
            <w:rFonts w:ascii="Arial" w:hAnsi="Arial" w:cs="Arial"/>
            <w:color w:val="0B0080"/>
            <w:sz w:val="21"/>
            <w:szCs w:val="21"/>
            <w:shd w:val="clear" w:color="auto" w:fill="FFFFFF"/>
          </w:rPr>
          <w:t>matrice disciplinaire</w:t>
        </w:r>
      </w:hyperlink>
      <w:r>
        <w:rPr>
          <w:rFonts w:ascii="Arial" w:hAnsi="Arial" w:cs="Arial"/>
          <w:color w:val="202122"/>
          <w:sz w:val="21"/>
          <w:szCs w:val="21"/>
          <w:shd w:val="clear" w:color="auto" w:fill="FFFFFF"/>
        </w:rPr>
        <w:t>, modèle théorique, </w:t>
      </w:r>
      <w:hyperlink r:id="rId7" w:tooltip="Courant de pensée" w:history="1">
        <w:r>
          <w:rPr>
            <w:rStyle w:val="Lienhypertexte"/>
            <w:rFonts w:ascii="Arial" w:hAnsi="Arial" w:cs="Arial"/>
            <w:color w:val="0B0080"/>
            <w:sz w:val="21"/>
            <w:szCs w:val="21"/>
            <w:shd w:val="clear" w:color="auto" w:fill="FFFFFF"/>
          </w:rPr>
          <w:t>courant de pensée</w:t>
        </w:r>
      </w:hyperlink>
      <w:r>
        <w:rPr>
          <w:rFonts w:ascii="Arial" w:hAnsi="Arial" w:cs="Arial"/>
          <w:color w:val="202122"/>
          <w:sz w:val="21"/>
          <w:szCs w:val="21"/>
          <w:shd w:val="clear" w:color="auto" w:fill="FFFFFF"/>
        </w:rPr>
        <w:t>). »</w:t>
      </w:r>
    </w:p>
    <w:p w14:paraId="56461235" w14:textId="77777777" w:rsidR="008C2425" w:rsidRDefault="008C2425" w:rsidP="008C2425">
      <w:pPr>
        <w:pStyle w:val="Commentaire"/>
      </w:pPr>
      <w:r>
        <w:rPr>
          <w:rFonts w:ascii="Arial" w:hAnsi="Arial" w:cs="Arial"/>
          <w:color w:val="202122"/>
          <w:sz w:val="21"/>
          <w:szCs w:val="21"/>
          <w:shd w:val="clear" w:color="auto" w:fill="FFFFFF"/>
        </w:rPr>
        <w:t xml:space="preserve">T’es sûr de vouloir l’utiliser ici ? Y’a pas plus simple comme formulation ? </w:t>
      </w:r>
    </w:p>
  </w:comment>
  <w:comment w:id="31" w:author="ROUX, Kénan" w:date="2020-11-03T20:27:00Z" w:initials="RK">
    <w:p w14:paraId="59355265" w14:textId="77777777" w:rsidR="008C2425" w:rsidRDefault="008C2425">
      <w:pPr>
        <w:pStyle w:val="Commentaire"/>
      </w:pPr>
      <w:r>
        <w:rPr>
          <w:rStyle w:val="Marquedecommentaire"/>
        </w:rPr>
        <w:annotationRef/>
      </w:r>
      <w:r>
        <w:t>??</w:t>
      </w:r>
    </w:p>
    <w:p w14:paraId="6DA6D00B" w14:textId="77777777" w:rsidR="008C2425" w:rsidRDefault="008C2425">
      <w:pPr>
        <w:pStyle w:val="Commentaire"/>
      </w:pPr>
      <w:r>
        <w:t>J’arrive pas a mieux le placer mais oui j’aimerai bien réutiliser les termes de JP quand il présentait peoplenet en parlant du paradigme objet</w:t>
      </w:r>
    </w:p>
  </w:comment>
  <w:comment w:id="26" w:author="Aberkane, Arthur" w:date="2020-11-03T09:37:00Z" w:initials="AA">
    <w:p w14:paraId="338830A8" w14:textId="77777777" w:rsidR="008C2425" w:rsidRDefault="008C2425" w:rsidP="008C2425">
      <w:pPr>
        <w:pStyle w:val="Commentaire"/>
      </w:pPr>
      <w:r>
        <w:rPr>
          <w:rStyle w:val="Marquedecommentaire"/>
        </w:rPr>
        <w:annotationRef/>
      </w:r>
      <w:r>
        <w:t xml:space="preserve">Trop long, on perd le fil de ta description. Elle n’est pas représentative du fonctionnement du logiciel général du logiciel. </w:t>
      </w:r>
    </w:p>
  </w:comment>
  <w:comment w:id="27" w:author="ROUX, Kénan" w:date="2020-11-03T20:23:00Z" w:initials="RK">
    <w:p w14:paraId="0ABF5DD9" w14:textId="77777777" w:rsidR="008C2425" w:rsidRDefault="008C2425" w:rsidP="008C2425">
      <w:pPr>
        <w:pStyle w:val="Commentaire"/>
      </w:pPr>
      <w:r>
        <w:rPr>
          <w:rStyle w:val="Marquedecommentaire"/>
        </w:rPr>
        <w:annotationRef/>
      </w:r>
      <w:r>
        <w:t>Comment le représenterai tu en tant qu’outil alors ?</w:t>
      </w:r>
    </w:p>
  </w:comment>
  <w:comment w:id="34" w:author="Aberkane, Arthur" w:date="2020-11-03T09:39:00Z" w:initials="AA">
    <w:p w14:paraId="6A8005E0" w14:textId="77777777" w:rsidR="008C2425" w:rsidRDefault="008C2425" w:rsidP="008C2425">
      <w:pPr>
        <w:pStyle w:val="Commentaire"/>
      </w:pPr>
      <w:r>
        <w:rPr>
          <w:rStyle w:val="Marquedecommentaire"/>
        </w:rPr>
        <w:annotationRef/>
      </w:r>
      <w:r>
        <w:t>????</w:t>
      </w:r>
    </w:p>
  </w:comment>
  <w:comment w:id="35" w:author="ROUX, Kénan" w:date="2020-11-03T20:35:00Z" w:initials="RK">
    <w:p w14:paraId="4C6E5D7B" w14:textId="77777777" w:rsidR="008C2425" w:rsidRDefault="008C2425">
      <w:pPr>
        <w:pStyle w:val="Commentaire"/>
      </w:pPr>
      <w:r>
        <w:rPr>
          <w:rStyle w:val="Marquedecommentaire"/>
        </w:rPr>
        <w:annotationRef/>
      </w:r>
      <w:r>
        <w:t>Les executions de methodes bas niveau genre pvt_lookup la dernière en date que j’ai vue</w:t>
      </w:r>
      <w:r w:rsidR="00F86B6D">
        <w:t>, t’aurais une autre formulation</w:t>
      </w:r>
    </w:p>
  </w:comment>
  <w:comment w:id="32" w:author="Aberkane, Arthur" w:date="2020-11-03T09:40:00Z" w:initials="AA">
    <w:p w14:paraId="4105223B" w14:textId="77777777" w:rsidR="008C2425" w:rsidRDefault="008C2425" w:rsidP="008C2425">
      <w:pPr>
        <w:pStyle w:val="Commentaire"/>
      </w:pPr>
      <w:r>
        <w:rPr>
          <w:rStyle w:val="Marquedecommentaire"/>
        </w:rPr>
        <w:annotationRef/>
      </w:r>
      <w:r>
        <w:t>Je comprends pas la pertinence de ce bloc ici</w:t>
      </w:r>
    </w:p>
  </w:comment>
  <w:comment w:id="33" w:author="ROUX, Kénan" w:date="2020-11-03T20:46:00Z" w:initials="RK">
    <w:p w14:paraId="7CFF1682" w14:textId="77777777" w:rsidR="00F86B6D" w:rsidRDefault="00F86B6D">
      <w:pPr>
        <w:pStyle w:val="Commentaire"/>
      </w:pPr>
      <w:r>
        <w:rPr>
          <w:rStyle w:val="Marquedecommentaire"/>
        </w:rPr>
        <w:annotationRef/>
      </w:r>
      <w:r>
        <w:t>?</w:t>
      </w:r>
    </w:p>
  </w:comment>
  <w:comment w:id="36" w:author="Aberkane, Arthur" w:date="2020-11-03T09:40:00Z" w:initials="AA">
    <w:p w14:paraId="610F7AB3" w14:textId="77777777" w:rsidR="008C2425" w:rsidRDefault="008C2425" w:rsidP="008C2425">
      <w:pPr>
        <w:pStyle w:val="Commentaire"/>
      </w:pPr>
      <w:r>
        <w:rPr>
          <w:rStyle w:val="Marquedecommentaire"/>
        </w:rPr>
        <w:annotationRef/>
      </w:r>
      <w:r>
        <w:t>Pareil, je ne comprends pas l’utilité de mettre ça ici alors que tu vas rentrer dans le détail juste après</w:t>
      </w:r>
    </w:p>
  </w:comment>
  <w:comment w:id="37" w:author="ROUX, Kénan" w:date="2020-11-03T20:46:00Z" w:initials="RK">
    <w:p w14:paraId="29E32070" w14:textId="77777777" w:rsidR="00F86B6D" w:rsidRDefault="00F86B6D">
      <w:pPr>
        <w:pStyle w:val="Commentaire"/>
      </w:pPr>
      <w:r>
        <w:rPr>
          <w:rStyle w:val="Marquedecommentaire"/>
        </w:rPr>
        <w:annotationRef/>
      </w:r>
      <w:r>
        <w:t>Où devrais-je le</w:t>
      </w:r>
      <w:r>
        <w:t>s</w:t>
      </w:r>
      <w:r>
        <w:t xml:space="preserve"> mettre</w:t>
      </w:r>
      <w:r>
        <w:t>s</w:t>
      </w:r>
      <w:r>
        <w:t> ?</w:t>
      </w:r>
    </w:p>
  </w:comment>
  <w:comment w:id="79" w:author="Aberkane, Arthur" w:date="2020-11-03T09:44:00Z" w:initials="AA">
    <w:p w14:paraId="09602263" w14:textId="77777777" w:rsidR="00E114A7" w:rsidRDefault="00E114A7" w:rsidP="00E114A7">
      <w:pPr>
        <w:pStyle w:val="Commentaire"/>
      </w:pPr>
      <w:r>
        <w:rPr>
          <w:rStyle w:val="Marquedecommentaire"/>
        </w:rPr>
        <w:annotationRef/>
      </w:r>
      <w:r>
        <w:t>Tu viens à moitié de le faire, il faudrait peut-être épurer la partie d’introduction au profit de la description qui suit</w:t>
      </w:r>
    </w:p>
  </w:comment>
  <w:comment w:id="83" w:author="Aberkane, Arthur" w:date="2020-11-03T09:46:00Z" w:initials="AA">
    <w:p w14:paraId="4813DE32" w14:textId="77777777" w:rsidR="00E114A7" w:rsidRDefault="00E114A7" w:rsidP="00E114A7">
      <w:pPr>
        <w:pStyle w:val="Commentaire"/>
      </w:pPr>
      <w:r>
        <w:rPr>
          <w:rStyle w:val="Marquedecommentaire"/>
        </w:rPr>
        <w:annotationRef/>
      </w:r>
      <w:r>
        <w:t>Pas à la bonne place : doit se trouver dans l’introduction de l’architecture</w:t>
      </w:r>
    </w:p>
  </w:comment>
  <w:comment w:id="86" w:author="Aberkane, Arthur" w:date="2020-11-03T09:45:00Z" w:initials="AA">
    <w:p w14:paraId="3D4000C7" w14:textId="77777777" w:rsidR="00E114A7" w:rsidRDefault="00E114A7" w:rsidP="00E114A7">
      <w:pPr>
        <w:pStyle w:val="Commentaire"/>
      </w:pPr>
      <w:r>
        <w:rPr>
          <w:rStyle w:val="Marquedecommentaire"/>
        </w:rPr>
        <w:annotationRef/>
      </w:r>
      <w:r>
        <w:t>????</w:t>
      </w:r>
    </w:p>
  </w:comment>
  <w:comment w:id="87" w:author="ROUX, Kénan" w:date="2020-11-03T20:47:00Z" w:initials="RK">
    <w:p w14:paraId="5B6A9940" w14:textId="77777777" w:rsidR="00E114A7" w:rsidRDefault="00E114A7" w:rsidP="00E114A7">
      <w:pPr>
        <w:pStyle w:val="Commentaire"/>
      </w:pPr>
      <w:r>
        <w:rPr>
          <w:rStyle w:val="Marquedecommentaire"/>
        </w:rPr>
        <w:annotationRef/>
      </w:r>
      <w:r>
        <w:t>? C’est une phrase</w:t>
      </w:r>
    </w:p>
  </w:comment>
  <w:comment w:id="96" w:author="Aberkane, Arthur" w:date="2020-11-03T09:41:00Z" w:initials="AA">
    <w:p w14:paraId="2386069E" w14:textId="77777777" w:rsidR="008C2425" w:rsidRDefault="008C2425" w:rsidP="008C2425">
      <w:pPr>
        <w:pStyle w:val="Commentaire"/>
      </w:pPr>
      <w:r>
        <w:rPr>
          <w:rStyle w:val="Marquedecommentaire"/>
        </w:rPr>
        <w:annotationRef/>
      </w:r>
      <w:r>
        <w:t>Pas que pour ça du tout</w:t>
      </w:r>
    </w:p>
  </w:comment>
  <w:comment w:id="99" w:author="Aberkane, Arthur" w:date="2020-11-03T09:43:00Z" w:initials="AA">
    <w:p w14:paraId="67B8911F" w14:textId="77777777" w:rsidR="008C2425" w:rsidRDefault="008C2425" w:rsidP="008C2425">
      <w:pPr>
        <w:pStyle w:val="Commentaire"/>
      </w:pPr>
      <w:r>
        <w:rPr>
          <w:rStyle w:val="Marquedecommentaire"/>
        </w:rPr>
        <w:annotationRef/>
      </w:r>
      <w:r>
        <w:t>Par nous les analystes pour s’y retrouver, mais pour le logiciel, cette table est utilisée de la même façon que les autres pour construire la relation physique/logique</w:t>
      </w:r>
    </w:p>
  </w:comment>
  <w:comment w:id="103" w:author="Aberkane, Arthur" w:date="2020-11-03T09:44:00Z" w:initials="AA">
    <w:p w14:paraId="2EA4352B" w14:textId="77777777" w:rsidR="008C2425" w:rsidRDefault="008C2425" w:rsidP="008C2425">
      <w:pPr>
        <w:pStyle w:val="Commentaire"/>
      </w:pPr>
      <w:r>
        <w:rPr>
          <w:rStyle w:val="Marquedecommentaire"/>
        </w:rPr>
        <w:annotationRef/>
      </w:r>
      <w:r>
        <w:t>Tu viens à moitié de le faire, il faudrait peut-être épurer la partie d’introduction au profit de la description qui suit</w:t>
      </w:r>
    </w:p>
  </w:comment>
  <w:comment w:id="126" w:author="Aberkane, Arthur" w:date="2020-11-03T09:46:00Z" w:initials="AA">
    <w:p w14:paraId="6C988377" w14:textId="77777777" w:rsidR="008C2425" w:rsidRDefault="008C2425" w:rsidP="008C2425">
      <w:pPr>
        <w:pStyle w:val="Commentaire"/>
      </w:pPr>
      <w:r>
        <w:rPr>
          <w:rStyle w:val="Marquedecommentaire"/>
        </w:rPr>
        <w:annotationRef/>
      </w:r>
      <w:r>
        <w:t>Pas à la bonne place : doit se trouver dans l’introduction de l’architecture</w:t>
      </w:r>
    </w:p>
  </w:comment>
  <w:comment w:id="128" w:author="Aberkane, Arthur" w:date="2020-11-03T09:45:00Z" w:initials="AA">
    <w:p w14:paraId="31F86C0F" w14:textId="77777777" w:rsidR="008C2425" w:rsidRDefault="008C2425" w:rsidP="008C2425">
      <w:pPr>
        <w:pStyle w:val="Commentaire"/>
      </w:pPr>
      <w:r>
        <w:rPr>
          <w:rStyle w:val="Marquedecommentaire"/>
        </w:rPr>
        <w:annotationRef/>
      </w:r>
      <w:r>
        <w:t>????</w:t>
      </w:r>
    </w:p>
  </w:comment>
  <w:comment w:id="129" w:author="ROUX, Kénan" w:date="2020-11-03T20:47:00Z" w:initials="RK">
    <w:p w14:paraId="225650CB" w14:textId="77777777" w:rsidR="00F86B6D" w:rsidRDefault="00F86B6D">
      <w:pPr>
        <w:pStyle w:val="Commentaire"/>
      </w:pPr>
      <w:r>
        <w:rPr>
          <w:rStyle w:val="Marquedecommentaire"/>
        </w:rPr>
        <w:annotationRef/>
      </w:r>
      <w:r>
        <w:t>? C’est une phrase</w:t>
      </w:r>
    </w:p>
  </w:comment>
  <w:comment w:id="131" w:author="Aberkane, Arthur" w:date="2020-11-03T09:46:00Z" w:initials="AA">
    <w:p w14:paraId="64665150" w14:textId="77777777" w:rsidR="008C2425" w:rsidRDefault="008C2425" w:rsidP="008C2425">
      <w:pPr>
        <w:pStyle w:val="Commentaire"/>
      </w:pPr>
      <w:r>
        <w:rPr>
          <w:rStyle w:val="Marquedecommentaire"/>
        </w:rPr>
        <w:annotationRef/>
      </w:r>
      <w:r>
        <w:t>Comme une base de donnée classique quoi…</w:t>
      </w:r>
    </w:p>
  </w:comment>
  <w:comment w:id="132" w:author="ROUX, Kénan" w:date="2020-11-03T21:38:00Z" w:initials="RK">
    <w:p w14:paraId="444A5489" w14:textId="77777777" w:rsidR="003235B2" w:rsidRDefault="003235B2">
      <w:pPr>
        <w:pStyle w:val="Commentaire"/>
      </w:pPr>
      <w:r>
        <w:rPr>
          <w:rStyle w:val="Marquedecommentaire"/>
        </w:rPr>
        <w:annotationRef/>
      </w:r>
      <w:r>
        <w:t>Que dire de plus ?</w:t>
      </w:r>
    </w:p>
  </w:comment>
  <w:comment w:id="161" w:author="Aberkane, Arthur" w:date="2020-11-03T09:47:00Z" w:initials="AA">
    <w:p w14:paraId="7299E9E0" w14:textId="77777777" w:rsidR="008C2425" w:rsidRDefault="008C2425" w:rsidP="008C2425">
      <w:pPr>
        <w:pStyle w:val="Commentaire"/>
      </w:pPr>
      <w:r>
        <w:rPr>
          <w:rStyle w:val="Marquedecommentaire"/>
        </w:rPr>
        <w:annotationRef/>
      </w:r>
    </w:p>
  </w:comment>
  <w:comment w:id="162" w:author="ROUX, Kénan" w:date="2020-11-03T20:38:00Z" w:initials="RK">
    <w:p w14:paraId="15AE3BFA" w14:textId="77777777" w:rsidR="008C2425" w:rsidRDefault="008C2425">
      <w:pPr>
        <w:pStyle w:val="Commentaire"/>
      </w:pPr>
      <w:r>
        <w:rPr>
          <w:rStyle w:val="Marquedecommentaire"/>
        </w:rPr>
        <w:annotationRef/>
      </w:r>
      <w:r>
        <w:t>?</w:t>
      </w:r>
    </w:p>
  </w:comment>
  <w:comment w:id="165" w:author="Aberkane, Arthur" w:date="2020-11-03T13:56:00Z" w:initials="AA">
    <w:p w14:paraId="583F9433" w14:textId="77777777" w:rsidR="008C2425" w:rsidRDefault="008C2425" w:rsidP="008C2425">
      <w:pPr>
        <w:pStyle w:val="Commentaire"/>
      </w:pPr>
      <w:r>
        <w:rPr>
          <w:rStyle w:val="Marquedecommentaire"/>
        </w:rPr>
        <w:annotationRef/>
      </w:r>
      <w:r>
        <w:t xml:space="preserve">Ok, mais pourquoi tu en parles ici ? </w:t>
      </w:r>
    </w:p>
  </w:comment>
  <w:comment w:id="166" w:author="ROUX, Kénan" w:date="2020-11-03T20:38:00Z" w:initials="RK">
    <w:p w14:paraId="1A255314" w14:textId="77777777" w:rsidR="008C2425" w:rsidRPr="008C2425" w:rsidRDefault="008C2425">
      <w:pPr>
        <w:pStyle w:val="Commentaire"/>
        <w:rPr>
          <w:sz w:val="16"/>
          <w:szCs w:val="16"/>
        </w:rPr>
      </w:pPr>
      <w:r>
        <w:rPr>
          <w:rStyle w:val="Marquedecommentaire"/>
        </w:rPr>
        <w:annotationRef/>
      </w:r>
      <w:r>
        <w:rPr>
          <w:rStyle w:val="Marquedecommentaire"/>
        </w:rPr>
        <w:t>Pour introduire la couche logique </w:t>
      </w:r>
    </w:p>
  </w:comment>
  <w:comment w:id="185" w:author="Aberkane, Arthur" w:date="2020-11-03T14:21:00Z" w:initials="AA">
    <w:p w14:paraId="320F14D9" w14:textId="77777777" w:rsidR="0047552B" w:rsidRDefault="0047552B" w:rsidP="0047552B">
      <w:pPr>
        <w:pStyle w:val="Commentaire"/>
      </w:pPr>
      <w:r>
        <w:rPr>
          <w:rStyle w:val="Marquedecommentaire"/>
        </w:rPr>
        <w:annotationRef/>
      </w:r>
      <w:r>
        <w:t>Pertinence ?</w:t>
      </w:r>
    </w:p>
  </w:comment>
  <w:comment w:id="188" w:author="Aberkane, Arthur" w:date="2020-11-03T14:22:00Z" w:initials="AA">
    <w:p w14:paraId="079F98EF" w14:textId="77777777" w:rsidR="0047552B" w:rsidRDefault="0047552B" w:rsidP="0047552B">
      <w:pPr>
        <w:pStyle w:val="Commentaire"/>
      </w:pPr>
      <w:r>
        <w:rPr>
          <w:rStyle w:val="Marquedecommentaire"/>
        </w:rPr>
        <w:annotationRef/>
      </w:r>
      <w:r>
        <w:t xml:space="preserve">Faux, l’écran est un cas particulier où l’objet ne suffit pas à lui seul : il faut ajouter une présentation OBL pour assurer l’interface avec l’utilisateur. </w:t>
      </w:r>
      <w:r>
        <w:br/>
        <w:t xml:space="preserve">L’objet sert uniquement de « boite » où sera rangé les différents éléments d’un traitement. </w:t>
      </w:r>
      <w:r>
        <w:br/>
        <w:t>L’avantage de l’objet est effectivement la notion d’héritage.</w:t>
      </w:r>
    </w:p>
  </w:comment>
  <w:comment w:id="194" w:author="Aberkane, Arthur" w:date="2020-11-03T14:26:00Z" w:initials="AA">
    <w:p w14:paraId="10BAC2F9" w14:textId="77777777" w:rsidR="0047552B" w:rsidRDefault="0047552B" w:rsidP="0047552B">
      <w:pPr>
        <w:pStyle w:val="Commentaire"/>
      </w:pPr>
      <w:r>
        <w:rPr>
          <w:rStyle w:val="Marquedecommentaire"/>
        </w:rPr>
        <w:annotationRef/>
      </w:r>
      <w:r>
        <w:t>Faux, c’est la NS qui fait ça</w:t>
      </w:r>
    </w:p>
  </w:comment>
  <w:comment w:id="198" w:author="Aberkane, Arthur" w:date="2020-11-03T14:27:00Z" w:initials="AA">
    <w:p w14:paraId="67D67C22" w14:textId="77777777" w:rsidR="0047552B" w:rsidRDefault="0047552B" w:rsidP="0047552B">
      <w:pPr>
        <w:pStyle w:val="Commentaire"/>
      </w:pPr>
      <w:r>
        <w:rPr>
          <w:rStyle w:val="Marquedecommentaire"/>
        </w:rPr>
        <w:annotationRef/>
      </w:r>
      <w:r>
        <w:t>Lier des NS entre elles (permet l’utilisation de triggers, permet de filtrer des données)</w:t>
      </w:r>
      <w:r>
        <w:br/>
        <w:t>Il aurait peut être fallu commencer par la définition de NS, et ajouter un schéma pour l’ensemble</w:t>
      </w:r>
    </w:p>
  </w:comment>
  <w:comment w:id="199" w:author="Aberkane, Arthur" w:date="2020-11-03T14:27:00Z" w:initials="AA">
    <w:p w14:paraId="2A650E9A" w14:textId="77777777" w:rsidR="0047552B" w:rsidRDefault="0047552B" w:rsidP="0047552B">
      <w:pPr>
        <w:pStyle w:val="Commentaire"/>
      </w:pPr>
      <w:r>
        <w:rPr>
          <w:rStyle w:val="Marquedecommentaire"/>
        </w:rPr>
        <w:annotationRef/>
      </w:r>
    </w:p>
  </w:comment>
  <w:comment w:id="200" w:author="Aberkane, Arthur" w:date="2020-11-03T14:29:00Z" w:initials="AA">
    <w:p w14:paraId="01EDF328" w14:textId="77777777" w:rsidR="0047552B" w:rsidRDefault="0047552B" w:rsidP="0047552B">
      <w:pPr>
        <w:pStyle w:val="Commentaire"/>
      </w:pPr>
      <w:r>
        <w:rPr>
          <w:rStyle w:val="Marquedecommentaire"/>
        </w:rPr>
        <w:annotationRef/>
      </w:r>
      <w:r>
        <w:t xml:space="preserve">Vague et à moitié faux : ce sont juste des nœuds qui ne possèdent aucune connexion avec les autres nœuds de l’objet. </w:t>
      </w:r>
    </w:p>
  </w:comment>
  <w:comment w:id="203" w:author="Aberkane, Arthur" w:date="2020-11-03T14:30:00Z" w:initials="AA">
    <w:p w14:paraId="2095E467" w14:textId="77777777" w:rsidR="0047552B" w:rsidRDefault="0047552B" w:rsidP="0047552B">
      <w:pPr>
        <w:pStyle w:val="Commentaire"/>
      </w:pPr>
      <w:r>
        <w:rPr>
          <w:rStyle w:val="Marquedecommentaire"/>
        </w:rPr>
        <w:annotationRef/>
      </w:r>
      <w:r>
        <w:t>c’est typiquement de l’héritage</w:t>
      </w:r>
    </w:p>
  </w:comment>
  <w:comment w:id="207" w:author="Aberkane, Arthur" w:date="2020-11-03T14:31:00Z" w:initials="AA">
    <w:p w14:paraId="316816F7" w14:textId="77777777" w:rsidR="0047552B" w:rsidRDefault="0047552B" w:rsidP="0047552B">
      <w:pPr>
        <w:pStyle w:val="Commentaire"/>
      </w:pPr>
      <w:r>
        <w:rPr>
          <w:rStyle w:val="Marquedecommentaire"/>
        </w:rPr>
        <w:annotationRef/>
      </w:r>
      <w:r>
        <w:t xml:space="preserve">Détail du rôle de chaque composant ? </w:t>
      </w:r>
    </w:p>
  </w:comment>
  <w:comment w:id="210" w:author="Aberkane, Arthur" w:date="2020-11-03T14:31:00Z" w:initials="AA">
    <w:p w14:paraId="0145E085" w14:textId="77777777" w:rsidR="0047552B" w:rsidRDefault="0047552B" w:rsidP="0047552B">
      <w:pPr>
        <w:pStyle w:val="Commentaire"/>
      </w:pPr>
      <w:r>
        <w:rPr>
          <w:rStyle w:val="Marquedecommentaire"/>
        </w:rPr>
        <w:annotationRef/>
      </w:r>
      <w:r>
        <w:t>Doit être remonté au niveau des noeuds</w:t>
      </w:r>
    </w:p>
  </w:comment>
  <w:comment w:id="216" w:author="Aberkane, Arthur" w:date="2020-11-03T14:08:00Z" w:initials="AA">
    <w:p w14:paraId="24F0E4FC" w14:textId="77777777" w:rsidR="008C2425" w:rsidRDefault="008C2425" w:rsidP="008C2425">
      <w:pPr>
        <w:pStyle w:val="Commentaire"/>
      </w:pPr>
      <w:r>
        <w:rPr>
          <w:rStyle w:val="Marquedecommentaire"/>
        </w:rPr>
        <w:annotationRef/>
      </w:r>
      <w:r>
        <w:t xml:space="preserve">Seulement les composants ? </w:t>
      </w:r>
      <w:r>
        <w:br/>
        <w:t>Il me semble que la notion est bien plus large : la couche applicative représente l’application en elle-même, c’est-à-dire l’écran d’acceuil, les interfaces de développement, les menus, etc…</w:t>
      </w:r>
    </w:p>
  </w:comment>
  <w:comment w:id="224" w:author="Aberkane, Arthur" w:date="2020-11-03T14:21:00Z" w:initials="AA">
    <w:p w14:paraId="488D4C4C" w14:textId="77777777" w:rsidR="008C2425" w:rsidRDefault="008C2425" w:rsidP="008C2425">
      <w:pPr>
        <w:pStyle w:val="Commentaire"/>
      </w:pPr>
      <w:r>
        <w:rPr>
          <w:rStyle w:val="Marquedecommentaire"/>
        </w:rPr>
        <w:annotationRef/>
      </w:r>
      <w:r>
        <w:t>Pertinence ?</w:t>
      </w:r>
    </w:p>
  </w:comment>
  <w:comment w:id="227" w:author="Aberkane, Arthur" w:date="2020-11-03T14:22:00Z" w:initials="AA">
    <w:p w14:paraId="6FB4D4A7" w14:textId="77777777" w:rsidR="008C2425" w:rsidRDefault="008C2425" w:rsidP="008C2425">
      <w:pPr>
        <w:pStyle w:val="Commentaire"/>
      </w:pPr>
      <w:r>
        <w:rPr>
          <w:rStyle w:val="Marquedecommentaire"/>
        </w:rPr>
        <w:annotationRef/>
      </w:r>
      <w:r>
        <w:t xml:space="preserve">Faux, l’écran est un cas particulier où l’objet ne suffit pas à lui seul : il faut ajouter une présentation OBL pour assurer l’interface avec l’utilisateur. </w:t>
      </w:r>
      <w:r>
        <w:br/>
        <w:t xml:space="preserve">L’objet sert uniquement de « boite » où sera rangé les différents éléments d’un traitement. </w:t>
      </w:r>
      <w:r>
        <w:br/>
        <w:t>L’avantage de l’objet est effectivement la notion d’héritage.</w:t>
      </w:r>
    </w:p>
  </w:comment>
  <w:comment w:id="234" w:author="Aberkane, Arthur" w:date="2020-11-03T14:26:00Z" w:initials="AA">
    <w:p w14:paraId="074EEABB" w14:textId="77777777" w:rsidR="008C2425" w:rsidRDefault="008C2425" w:rsidP="008C2425">
      <w:pPr>
        <w:pStyle w:val="Commentaire"/>
      </w:pPr>
      <w:r>
        <w:rPr>
          <w:rStyle w:val="Marquedecommentaire"/>
        </w:rPr>
        <w:annotationRef/>
      </w:r>
      <w:r>
        <w:t>Faux, c’est la NS qui fait ça</w:t>
      </w:r>
    </w:p>
  </w:comment>
  <w:comment w:id="238" w:author="Aberkane, Arthur" w:date="2020-11-03T14:27:00Z" w:initials="AA">
    <w:p w14:paraId="798FB650" w14:textId="77777777" w:rsidR="008C2425" w:rsidRDefault="008C2425" w:rsidP="008C2425">
      <w:pPr>
        <w:pStyle w:val="Commentaire"/>
      </w:pPr>
      <w:r>
        <w:rPr>
          <w:rStyle w:val="Marquedecommentaire"/>
        </w:rPr>
        <w:annotationRef/>
      </w:r>
      <w:r>
        <w:t>Lier des NS entre elles (permet l’utilisation de triggers, permet de filtrer des données)</w:t>
      </w:r>
      <w:r>
        <w:br/>
        <w:t>Il aurait peut être fallu commencer par la définition de NS, et ajouter un schéma pour l’ensemble</w:t>
      </w:r>
    </w:p>
  </w:comment>
  <w:comment w:id="239" w:author="Aberkane, Arthur" w:date="2020-11-03T14:27:00Z" w:initials="AA">
    <w:p w14:paraId="1952059D" w14:textId="77777777" w:rsidR="008C2425" w:rsidRDefault="008C2425" w:rsidP="008C2425">
      <w:pPr>
        <w:pStyle w:val="Commentaire"/>
      </w:pPr>
      <w:r>
        <w:rPr>
          <w:rStyle w:val="Marquedecommentaire"/>
        </w:rPr>
        <w:annotationRef/>
      </w:r>
    </w:p>
  </w:comment>
  <w:comment w:id="240" w:author="Aberkane, Arthur" w:date="2020-11-03T14:29:00Z" w:initials="AA">
    <w:p w14:paraId="7AAE16E6" w14:textId="77777777" w:rsidR="008C2425" w:rsidRDefault="008C2425" w:rsidP="008C2425">
      <w:pPr>
        <w:pStyle w:val="Commentaire"/>
      </w:pPr>
      <w:r>
        <w:rPr>
          <w:rStyle w:val="Marquedecommentaire"/>
        </w:rPr>
        <w:annotationRef/>
      </w:r>
      <w:r>
        <w:t xml:space="preserve">Vague et à moitié faux : ce sont juste des nœuds qui ne possèdent aucune connexion avec les autres nœuds de l’objet. </w:t>
      </w:r>
    </w:p>
  </w:comment>
  <w:comment w:id="243" w:author="Aberkane, Arthur" w:date="2020-11-03T14:30:00Z" w:initials="AA">
    <w:p w14:paraId="03B15E9C" w14:textId="77777777" w:rsidR="008C2425" w:rsidRDefault="008C2425" w:rsidP="008C2425">
      <w:pPr>
        <w:pStyle w:val="Commentaire"/>
      </w:pPr>
      <w:r>
        <w:rPr>
          <w:rStyle w:val="Marquedecommentaire"/>
        </w:rPr>
        <w:annotationRef/>
      </w:r>
      <w:r>
        <w:t>c’est typiquement de l’héritage</w:t>
      </w:r>
    </w:p>
  </w:comment>
  <w:comment w:id="247" w:author="Aberkane, Arthur" w:date="2020-11-03T14:31:00Z" w:initials="AA">
    <w:p w14:paraId="46872D43" w14:textId="77777777" w:rsidR="008C2425" w:rsidRDefault="008C2425" w:rsidP="008C2425">
      <w:pPr>
        <w:pStyle w:val="Commentaire"/>
      </w:pPr>
      <w:r>
        <w:rPr>
          <w:rStyle w:val="Marquedecommentaire"/>
        </w:rPr>
        <w:annotationRef/>
      </w:r>
      <w:r>
        <w:t xml:space="preserve">Détail du rôle de chaque composant ? </w:t>
      </w:r>
    </w:p>
  </w:comment>
  <w:comment w:id="250" w:author="Aberkane, Arthur" w:date="2020-11-03T14:31:00Z" w:initials="AA">
    <w:p w14:paraId="4AE02BB8" w14:textId="77777777" w:rsidR="008C2425" w:rsidRDefault="008C2425" w:rsidP="008C2425">
      <w:pPr>
        <w:pStyle w:val="Commentaire"/>
      </w:pPr>
      <w:r>
        <w:rPr>
          <w:rStyle w:val="Marquedecommentaire"/>
        </w:rPr>
        <w:annotationRef/>
      </w:r>
      <w:r>
        <w:t>Doit être remonté au niveau des noeuds</w:t>
      </w:r>
    </w:p>
  </w:comment>
  <w:comment w:id="253" w:author="Aberkane, Arthur" w:date="2020-11-03T14:44:00Z" w:initials="AA">
    <w:p w14:paraId="14FA1D85" w14:textId="77777777" w:rsidR="008C2425" w:rsidRDefault="008C2425" w:rsidP="008C2425">
      <w:pPr>
        <w:pStyle w:val="Commentaire"/>
      </w:pPr>
      <w:r>
        <w:rPr>
          <w:rStyle w:val="Marquedecommentaire"/>
        </w:rPr>
        <w:annotationRef/>
      </w:r>
      <w:r>
        <w:t>J’ai rien compris</w:t>
      </w:r>
    </w:p>
  </w:comment>
  <w:comment w:id="254" w:author="Aberkane, Arthur" w:date="2020-11-03T14:46:00Z" w:initials="AA">
    <w:p w14:paraId="5A4B2B77" w14:textId="77777777" w:rsidR="008C2425" w:rsidRDefault="008C2425" w:rsidP="008C2425">
      <w:pPr>
        <w:pStyle w:val="Commentaire"/>
      </w:pPr>
      <w:r>
        <w:rPr>
          <w:rStyle w:val="Marquedecommentaire"/>
        </w:rPr>
        <w:annotationRef/>
      </w:r>
      <w:r>
        <w:t>J’ai rien compris</w:t>
      </w:r>
    </w:p>
  </w:comment>
  <w:comment w:id="255" w:author="ROUX, Kénan" w:date="2020-11-03T22:15:00Z" w:initials="RK">
    <w:p w14:paraId="10CF5E42" w14:textId="77777777" w:rsidR="00637AEE" w:rsidRDefault="00637AEE">
      <w:pPr>
        <w:pStyle w:val="Commentaire"/>
      </w:pPr>
      <w:r>
        <w:rPr>
          <w:rStyle w:val="Marquedecommentaire"/>
        </w:rPr>
        <w:annotationRef/>
      </w:r>
      <w:r>
        <w:t>J’essayais d’expliquer le fonctionnement technique de la partie paie</w:t>
      </w:r>
    </w:p>
  </w:comment>
  <w:comment w:id="256" w:author="Aberkane, Arthur" w:date="2020-11-03T14:48:00Z" w:initials="AA">
    <w:p w14:paraId="7E5FBE46" w14:textId="77777777" w:rsidR="008C2425" w:rsidRDefault="008C2425" w:rsidP="008C2425">
      <w:pPr>
        <w:pStyle w:val="Commentaire"/>
      </w:pPr>
      <w:r>
        <w:rPr>
          <w:rStyle w:val="Marquedecommentaire"/>
        </w:rPr>
        <w:annotationRef/>
      </w:r>
      <w:r>
        <w:t>Un point super important du logiciel est soulevé mais pas approfondi : la relation entre le socle commun délivré par l’éditeur, l’adaptation vis-à-vis de la loi (convention collective, droits salariaux comme le 13eme mois, etc…) et les surcharges de l’objet et des règles de calcul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3BD0BC" w15:done="0"/>
  <w15:commentEx w15:paraId="71C3B3CE" w15:paraIdParent="603BD0BC" w15:done="0"/>
  <w15:commentEx w15:paraId="56461235" w15:done="0"/>
  <w15:commentEx w15:paraId="6DA6D00B" w15:paraIdParent="56461235" w15:done="0"/>
  <w15:commentEx w15:paraId="338830A8" w15:done="0"/>
  <w15:commentEx w15:paraId="0ABF5DD9" w15:paraIdParent="338830A8" w15:done="0"/>
  <w15:commentEx w15:paraId="6A8005E0" w15:done="0"/>
  <w15:commentEx w15:paraId="4C6E5D7B" w15:paraIdParent="6A8005E0" w15:done="0"/>
  <w15:commentEx w15:paraId="4105223B" w15:done="0"/>
  <w15:commentEx w15:paraId="7CFF1682" w15:paraIdParent="4105223B" w15:done="0"/>
  <w15:commentEx w15:paraId="610F7AB3" w15:done="0"/>
  <w15:commentEx w15:paraId="29E32070" w15:paraIdParent="610F7AB3" w15:done="0"/>
  <w15:commentEx w15:paraId="09602263" w15:done="1"/>
  <w15:commentEx w15:paraId="4813DE32" w15:done="0"/>
  <w15:commentEx w15:paraId="3D4000C7" w15:done="0"/>
  <w15:commentEx w15:paraId="5B6A9940" w15:paraIdParent="3D4000C7" w15:done="0"/>
  <w15:commentEx w15:paraId="2386069E" w15:done="0"/>
  <w15:commentEx w15:paraId="67B8911F" w15:done="0"/>
  <w15:commentEx w15:paraId="2EA4352B" w15:done="0"/>
  <w15:commentEx w15:paraId="6C988377" w15:done="0"/>
  <w15:commentEx w15:paraId="31F86C0F" w15:done="0"/>
  <w15:commentEx w15:paraId="225650CB" w15:paraIdParent="31F86C0F" w15:done="0"/>
  <w15:commentEx w15:paraId="64665150" w15:done="0"/>
  <w15:commentEx w15:paraId="444A5489" w15:paraIdParent="64665150" w15:done="0"/>
  <w15:commentEx w15:paraId="7299E9E0" w15:done="0"/>
  <w15:commentEx w15:paraId="15AE3BFA" w15:paraIdParent="7299E9E0" w15:done="0"/>
  <w15:commentEx w15:paraId="583F9433" w15:done="0"/>
  <w15:commentEx w15:paraId="1A255314" w15:paraIdParent="583F9433" w15:done="0"/>
  <w15:commentEx w15:paraId="320F14D9" w15:done="0"/>
  <w15:commentEx w15:paraId="079F98EF" w15:done="0"/>
  <w15:commentEx w15:paraId="10BAC2F9" w15:done="0"/>
  <w15:commentEx w15:paraId="67D67C22" w15:done="0"/>
  <w15:commentEx w15:paraId="2A650E9A" w15:done="0"/>
  <w15:commentEx w15:paraId="01EDF328" w15:done="0"/>
  <w15:commentEx w15:paraId="2095E467" w15:done="0"/>
  <w15:commentEx w15:paraId="316816F7" w15:done="0"/>
  <w15:commentEx w15:paraId="0145E085" w15:done="0"/>
  <w15:commentEx w15:paraId="24F0E4FC" w15:done="0"/>
  <w15:commentEx w15:paraId="488D4C4C" w15:done="0"/>
  <w15:commentEx w15:paraId="6FB4D4A7" w15:done="0"/>
  <w15:commentEx w15:paraId="074EEABB" w15:done="0"/>
  <w15:commentEx w15:paraId="798FB650" w15:done="0"/>
  <w15:commentEx w15:paraId="1952059D" w15:done="0"/>
  <w15:commentEx w15:paraId="7AAE16E6" w15:done="0"/>
  <w15:commentEx w15:paraId="03B15E9C" w15:done="0"/>
  <w15:commentEx w15:paraId="46872D43" w15:done="0"/>
  <w15:commentEx w15:paraId="4AE02BB8" w15:done="0"/>
  <w15:commentEx w15:paraId="14FA1D85" w15:done="0"/>
  <w15:commentEx w15:paraId="5A4B2B77" w15:done="0"/>
  <w15:commentEx w15:paraId="10CF5E42" w15:paraIdParent="5A4B2B77" w15:done="0"/>
  <w15:commentEx w15:paraId="7E5FBE4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B01DCF" w14:textId="77777777" w:rsidR="0024392A" w:rsidRDefault="0024392A" w:rsidP="002D558C">
      <w:pPr>
        <w:spacing w:line="240" w:lineRule="auto"/>
      </w:pPr>
      <w:r>
        <w:separator/>
      </w:r>
    </w:p>
    <w:p w14:paraId="1C7475FA" w14:textId="77777777" w:rsidR="0024392A" w:rsidRDefault="0024392A"/>
  </w:endnote>
  <w:endnote w:type="continuationSeparator" w:id="0">
    <w:p w14:paraId="0EA88E64" w14:textId="77777777" w:rsidR="0024392A" w:rsidRDefault="0024392A" w:rsidP="002D558C">
      <w:pPr>
        <w:spacing w:line="240" w:lineRule="auto"/>
      </w:pPr>
      <w:r>
        <w:continuationSeparator/>
      </w:r>
    </w:p>
    <w:p w14:paraId="736B5982" w14:textId="77777777" w:rsidR="0024392A" w:rsidRDefault="002439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Serif">
    <w:panose1 w:val="00000000000000000000"/>
    <w:charset w:val="00"/>
    <w:family w:val="auto"/>
    <w:notTrueType/>
    <w:pitch w:val="default"/>
    <w:sig w:usb0="00000003" w:usb1="00000000" w:usb2="00000000" w:usb3="00000000" w:csb0="00000001" w:csb1="00000000"/>
  </w:font>
  <w:font w:name="LiberationSerif-Italic">
    <w:panose1 w:val="00000000000000000000"/>
    <w:charset w:val="00"/>
    <w:family w:val="auto"/>
    <w:notTrueType/>
    <w:pitch w:val="default"/>
    <w:sig w:usb0="00000003" w:usb1="00000000" w:usb2="00000000" w:usb3="00000000" w:csb0="00000001" w:csb1="00000000"/>
  </w:font>
  <w:font w:name="LiberationSans-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96F28" w14:textId="61A6BE91" w:rsidR="008C2425" w:rsidRDefault="008C2425">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FF4977">
      <w:rPr>
        <w:noProof/>
        <w:lang w:bidi="fr-FR"/>
      </w:rPr>
      <w:t>33</w:t>
    </w:r>
    <w:r>
      <w:rPr>
        <w:lang w:bidi="fr-FR"/>
      </w:rPr>
      <w:fldChar w:fldCharType="end"/>
    </w:r>
  </w:p>
  <w:p w14:paraId="5C9A59D3" w14:textId="77777777" w:rsidR="008C2425" w:rsidRDefault="008C2425"/>
  <w:p w14:paraId="2874DD14" w14:textId="77777777" w:rsidR="008C2425" w:rsidRDefault="008C2425"/>
  <w:p w14:paraId="2652118C" w14:textId="77777777" w:rsidR="008C2425" w:rsidRDefault="008C2425"/>
  <w:p w14:paraId="3577F410" w14:textId="77777777" w:rsidR="008C2425" w:rsidRDefault="008C242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CC151" w14:textId="77777777" w:rsidR="008C2425" w:rsidRDefault="008C2425" w:rsidP="00A851F3">
    <w:pPr>
      <w:pStyle w:val="Pieddepage"/>
    </w:pPr>
    <w:r w:rsidRPr="00A851F3">
      <w:rPr>
        <w:noProof/>
        <w:lang w:val="fr-FR" w:eastAsia="fr-FR"/>
      </w:rPr>
      <w:drawing>
        <wp:anchor distT="0" distB="0" distL="114300" distR="114300" simplePos="0" relativeHeight="251658240" behindDoc="0" locked="0" layoutInCell="1" allowOverlap="1" wp14:anchorId="0E2D1EF2" wp14:editId="7408D585">
          <wp:simplePos x="0" y="0"/>
          <wp:positionH relativeFrom="margin">
            <wp:posOffset>5126576</wp:posOffset>
          </wp:positionH>
          <wp:positionV relativeFrom="margin">
            <wp:posOffset>7976486</wp:posOffset>
          </wp:positionV>
          <wp:extent cx="1360805" cy="1350645"/>
          <wp:effectExtent l="0" t="0" r="0" b="1905"/>
          <wp:wrapSquare wrapText="bothSides"/>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0805" cy="1350645"/>
                  </a:xfrm>
                  <a:prstGeom prst="rect">
                    <a:avLst/>
                  </a:prstGeom>
                  <a:noFill/>
                  <a:ln>
                    <a:noFill/>
                  </a:ln>
                </pic:spPr>
              </pic:pic>
            </a:graphicData>
          </a:graphic>
        </wp:anchor>
      </w:drawing>
    </w:r>
  </w:p>
  <w:p w14:paraId="15211732" w14:textId="77777777" w:rsidR="008C2425" w:rsidRDefault="008C2425">
    <w:pPr>
      <w:pStyle w:val="Pieddepage"/>
    </w:pPr>
  </w:p>
  <w:p w14:paraId="318399AE" w14:textId="77777777" w:rsidR="008C2425" w:rsidRDefault="008C2425"/>
  <w:p w14:paraId="20AB6AC0" w14:textId="77777777" w:rsidR="008C2425" w:rsidRDefault="008C2425"/>
  <w:p w14:paraId="6B2B069D" w14:textId="77777777" w:rsidR="008C2425" w:rsidRDefault="008C2425"/>
  <w:p w14:paraId="6CA99E15" w14:textId="77777777" w:rsidR="008C2425" w:rsidRDefault="008C2425"/>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7E5C7" w14:textId="61549A73" w:rsidR="008C2425" w:rsidRPr="00D34AD6" w:rsidRDefault="008C2425">
    <w:pPr>
      <w:pStyle w:val="En-tte"/>
    </w:pPr>
    <w:r w:rsidRPr="00D34AD6">
      <w:fldChar w:fldCharType="begin"/>
    </w:r>
    <w:r w:rsidRPr="00D34AD6">
      <w:instrText xml:space="preserve"> PAGE   \* MERGEFORMAT </w:instrText>
    </w:r>
    <w:r w:rsidRPr="00D34AD6">
      <w:fldChar w:fldCharType="separate"/>
    </w:r>
    <w:r w:rsidR="0032435D">
      <w:rPr>
        <w:noProof/>
      </w:rPr>
      <w:t>82</w:t>
    </w:r>
    <w:r w:rsidRPr="00D34AD6">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9B8A7" w14:textId="77777777" w:rsidR="008C2425" w:rsidRPr="00D04689" w:rsidRDefault="008C2425" w:rsidP="00414CA6">
    <w:pPr>
      <w:pStyle w:val="En-tte"/>
      <w:ind w:left="960"/>
    </w:pPr>
    <w:bookmarkStart w:id="350" w:name="CGI_Copyright"/>
    <w:r w:rsidRPr="00D04689">
      <w:t xml:space="preserve">© </w:t>
    </w:r>
    <w:r>
      <w:t>2020 CGI INC.</w:t>
    </w:r>
    <w:bookmarkEnd w:id="350"/>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4D0E2D" w14:textId="77777777" w:rsidR="0024392A" w:rsidRDefault="0024392A" w:rsidP="002D558C">
      <w:pPr>
        <w:spacing w:line="240" w:lineRule="auto"/>
      </w:pPr>
      <w:r>
        <w:separator/>
      </w:r>
    </w:p>
    <w:p w14:paraId="7325A2CB" w14:textId="77777777" w:rsidR="0024392A" w:rsidRDefault="0024392A"/>
  </w:footnote>
  <w:footnote w:type="continuationSeparator" w:id="0">
    <w:p w14:paraId="7C04E154" w14:textId="77777777" w:rsidR="0024392A" w:rsidRDefault="0024392A" w:rsidP="002D558C">
      <w:pPr>
        <w:spacing w:line="240" w:lineRule="auto"/>
      </w:pPr>
      <w:r>
        <w:continuationSeparator/>
      </w:r>
    </w:p>
    <w:p w14:paraId="62454375" w14:textId="77777777" w:rsidR="0024392A" w:rsidRDefault="0024392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CD25F" w14:textId="77777777" w:rsidR="008C2425" w:rsidRDefault="008C2425" w:rsidP="00896DFC">
    <w:pPr>
      <w:spacing w:after="140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7848D1C8"/>
    <w:lvl w:ilvl="0">
      <w:start w:val="1"/>
      <w:numFmt w:val="bullet"/>
      <w:pStyle w:val="Listepuces3"/>
      <w:lvlText w:val=""/>
      <w:lvlJc w:val="left"/>
      <w:pPr>
        <w:ind w:left="1080" w:hanging="360"/>
      </w:pPr>
      <w:rPr>
        <w:rFonts w:ascii="Symbol" w:hAnsi="Symbol" w:hint="default"/>
        <w:color w:val="991F3D" w:themeColor="accent2"/>
      </w:rPr>
    </w:lvl>
  </w:abstractNum>
  <w:abstractNum w:abstractNumId="1" w15:restartNumberingAfterBreak="0">
    <w:nsid w:val="FFFFFF83"/>
    <w:multiLevelType w:val="singleLevel"/>
    <w:tmpl w:val="CE0670E0"/>
    <w:lvl w:ilvl="0">
      <w:start w:val="1"/>
      <w:numFmt w:val="bullet"/>
      <w:pStyle w:val="Listepuces2"/>
      <w:lvlText w:val=""/>
      <w:lvlJc w:val="left"/>
      <w:pPr>
        <w:ind w:left="720" w:hanging="360"/>
      </w:pPr>
      <w:rPr>
        <w:rFonts w:ascii="Symbol" w:hAnsi="Symbol" w:hint="default"/>
        <w:color w:val="991F3D" w:themeColor="accent2"/>
      </w:rPr>
    </w:lvl>
  </w:abstractNum>
  <w:abstractNum w:abstractNumId="2" w15:restartNumberingAfterBreak="0">
    <w:nsid w:val="FFFFFF89"/>
    <w:multiLevelType w:val="singleLevel"/>
    <w:tmpl w:val="8E0E23D4"/>
    <w:lvl w:ilvl="0">
      <w:start w:val="1"/>
      <w:numFmt w:val="bullet"/>
      <w:pStyle w:val="Listepuces"/>
      <w:lvlText w:val=""/>
      <w:lvlJc w:val="left"/>
      <w:pPr>
        <w:ind w:left="360" w:hanging="360"/>
      </w:pPr>
      <w:rPr>
        <w:rFonts w:ascii="Symbol" w:hAnsi="Symbol" w:hint="default"/>
        <w:color w:val="991F3D" w:themeColor="accent2"/>
      </w:rPr>
    </w:lvl>
  </w:abstractNum>
  <w:abstractNum w:abstractNumId="3" w15:restartNumberingAfterBreak="0">
    <w:nsid w:val="182215E6"/>
    <w:multiLevelType w:val="hybridMultilevel"/>
    <w:tmpl w:val="8772C2B8"/>
    <w:lvl w:ilvl="0" w:tplc="C8CA65D2">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F3B60AE"/>
    <w:multiLevelType w:val="hybridMultilevel"/>
    <w:tmpl w:val="9168B66C"/>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4854D3"/>
    <w:multiLevelType w:val="hybridMultilevel"/>
    <w:tmpl w:val="B3987020"/>
    <w:lvl w:ilvl="0" w:tplc="C19C1ADE">
      <w:start w:val="1"/>
      <w:numFmt w:val="lowerRoman"/>
      <w:pStyle w:val="Titre7"/>
      <w:lvlText w:val="%1."/>
      <w:lvlJc w:val="right"/>
      <w:pPr>
        <w:ind w:left="2838" w:hanging="360"/>
      </w:pPr>
    </w:lvl>
    <w:lvl w:ilvl="1" w:tplc="040C0019">
      <w:start w:val="1"/>
      <w:numFmt w:val="lowerLetter"/>
      <w:lvlText w:val="%2."/>
      <w:lvlJc w:val="left"/>
      <w:pPr>
        <w:ind w:left="3558" w:hanging="360"/>
      </w:pPr>
    </w:lvl>
    <w:lvl w:ilvl="2" w:tplc="040C001B">
      <w:start w:val="1"/>
      <w:numFmt w:val="lowerRoman"/>
      <w:lvlText w:val="%3."/>
      <w:lvlJc w:val="right"/>
      <w:pPr>
        <w:ind w:left="4278" w:hanging="180"/>
      </w:pPr>
    </w:lvl>
    <w:lvl w:ilvl="3" w:tplc="040C000F" w:tentative="1">
      <w:start w:val="1"/>
      <w:numFmt w:val="decimal"/>
      <w:lvlText w:val="%4."/>
      <w:lvlJc w:val="left"/>
      <w:pPr>
        <w:ind w:left="4998" w:hanging="360"/>
      </w:pPr>
    </w:lvl>
    <w:lvl w:ilvl="4" w:tplc="040C0019" w:tentative="1">
      <w:start w:val="1"/>
      <w:numFmt w:val="lowerLetter"/>
      <w:lvlText w:val="%5."/>
      <w:lvlJc w:val="left"/>
      <w:pPr>
        <w:ind w:left="5718" w:hanging="360"/>
      </w:pPr>
    </w:lvl>
    <w:lvl w:ilvl="5" w:tplc="040C001B" w:tentative="1">
      <w:start w:val="1"/>
      <w:numFmt w:val="lowerRoman"/>
      <w:lvlText w:val="%6."/>
      <w:lvlJc w:val="right"/>
      <w:pPr>
        <w:ind w:left="6438" w:hanging="180"/>
      </w:pPr>
    </w:lvl>
    <w:lvl w:ilvl="6" w:tplc="040C000F" w:tentative="1">
      <w:start w:val="1"/>
      <w:numFmt w:val="decimal"/>
      <w:lvlText w:val="%7."/>
      <w:lvlJc w:val="left"/>
      <w:pPr>
        <w:ind w:left="7158" w:hanging="360"/>
      </w:pPr>
    </w:lvl>
    <w:lvl w:ilvl="7" w:tplc="040C0019" w:tentative="1">
      <w:start w:val="1"/>
      <w:numFmt w:val="lowerLetter"/>
      <w:lvlText w:val="%8."/>
      <w:lvlJc w:val="left"/>
      <w:pPr>
        <w:ind w:left="7878" w:hanging="360"/>
      </w:pPr>
    </w:lvl>
    <w:lvl w:ilvl="8" w:tplc="040C001B" w:tentative="1">
      <w:start w:val="1"/>
      <w:numFmt w:val="lowerRoman"/>
      <w:lvlText w:val="%9."/>
      <w:lvlJc w:val="right"/>
      <w:pPr>
        <w:ind w:left="8598" w:hanging="180"/>
      </w:pPr>
    </w:lvl>
  </w:abstractNum>
  <w:abstractNum w:abstractNumId="6" w15:restartNumberingAfterBreak="0">
    <w:nsid w:val="311F39C8"/>
    <w:multiLevelType w:val="hybridMultilevel"/>
    <w:tmpl w:val="C3C2929E"/>
    <w:lvl w:ilvl="0" w:tplc="BBFC321A">
      <w:start w:val="1"/>
      <w:numFmt w:val="upperRoman"/>
      <w:pStyle w:val="Titre5"/>
      <w:lvlText w:val="%1."/>
      <w:lvlJc w:val="right"/>
      <w:pPr>
        <w:ind w:left="1066" w:hanging="360"/>
      </w:pPr>
    </w:lvl>
    <w:lvl w:ilvl="1" w:tplc="040C0019" w:tentative="1">
      <w:start w:val="1"/>
      <w:numFmt w:val="lowerLetter"/>
      <w:lvlText w:val="%2."/>
      <w:lvlJc w:val="left"/>
      <w:pPr>
        <w:ind w:left="1786" w:hanging="360"/>
      </w:pPr>
    </w:lvl>
    <w:lvl w:ilvl="2" w:tplc="040C001B" w:tentative="1">
      <w:start w:val="1"/>
      <w:numFmt w:val="lowerRoman"/>
      <w:lvlText w:val="%3."/>
      <w:lvlJc w:val="right"/>
      <w:pPr>
        <w:ind w:left="2506" w:hanging="180"/>
      </w:pPr>
    </w:lvl>
    <w:lvl w:ilvl="3" w:tplc="040C000F" w:tentative="1">
      <w:start w:val="1"/>
      <w:numFmt w:val="decimal"/>
      <w:lvlText w:val="%4."/>
      <w:lvlJc w:val="left"/>
      <w:pPr>
        <w:ind w:left="3226" w:hanging="360"/>
      </w:pPr>
    </w:lvl>
    <w:lvl w:ilvl="4" w:tplc="040C0019" w:tentative="1">
      <w:start w:val="1"/>
      <w:numFmt w:val="lowerLetter"/>
      <w:lvlText w:val="%5."/>
      <w:lvlJc w:val="left"/>
      <w:pPr>
        <w:ind w:left="3946" w:hanging="360"/>
      </w:pPr>
    </w:lvl>
    <w:lvl w:ilvl="5" w:tplc="040C001B" w:tentative="1">
      <w:start w:val="1"/>
      <w:numFmt w:val="lowerRoman"/>
      <w:lvlText w:val="%6."/>
      <w:lvlJc w:val="right"/>
      <w:pPr>
        <w:ind w:left="4666" w:hanging="180"/>
      </w:pPr>
    </w:lvl>
    <w:lvl w:ilvl="6" w:tplc="040C000F" w:tentative="1">
      <w:start w:val="1"/>
      <w:numFmt w:val="decimal"/>
      <w:lvlText w:val="%7."/>
      <w:lvlJc w:val="left"/>
      <w:pPr>
        <w:ind w:left="5386" w:hanging="360"/>
      </w:pPr>
    </w:lvl>
    <w:lvl w:ilvl="7" w:tplc="040C0019" w:tentative="1">
      <w:start w:val="1"/>
      <w:numFmt w:val="lowerLetter"/>
      <w:lvlText w:val="%8."/>
      <w:lvlJc w:val="left"/>
      <w:pPr>
        <w:ind w:left="6106" w:hanging="360"/>
      </w:pPr>
    </w:lvl>
    <w:lvl w:ilvl="8" w:tplc="040C001B" w:tentative="1">
      <w:start w:val="1"/>
      <w:numFmt w:val="lowerRoman"/>
      <w:lvlText w:val="%9."/>
      <w:lvlJc w:val="right"/>
      <w:pPr>
        <w:ind w:left="6826" w:hanging="180"/>
      </w:pPr>
    </w:lvl>
  </w:abstractNum>
  <w:abstractNum w:abstractNumId="7" w15:restartNumberingAfterBreak="0">
    <w:nsid w:val="3CB11AF5"/>
    <w:multiLevelType w:val="hybridMultilevel"/>
    <w:tmpl w:val="57E6737E"/>
    <w:lvl w:ilvl="0" w:tplc="3656050E">
      <w:start w:val="1"/>
      <w:numFmt w:val="upperLetter"/>
      <w:pStyle w:val="Titre3"/>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3DCB4770"/>
    <w:multiLevelType w:val="hybridMultilevel"/>
    <w:tmpl w:val="062AB5F0"/>
    <w:lvl w:ilvl="0" w:tplc="5C964EA2">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ED43FB"/>
    <w:multiLevelType w:val="hybridMultilevel"/>
    <w:tmpl w:val="B0542090"/>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102177"/>
    <w:multiLevelType w:val="hybridMultilevel"/>
    <w:tmpl w:val="EEF4C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70346A5"/>
    <w:multiLevelType w:val="hybridMultilevel"/>
    <w:tmpl w:val="135E6CF4"/>
    <w:lvl w:ilvl="0" w:tplc="4A0072E2">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7465E3F"/>
    <w:multiLevelType w:val="hybridMultilevel"/>
    <w:tmpl w:val="974A72BC"/>
    <w:lvl w:ilvl="0" w:tplc="04544308">
      <w:start w:val="1"/>
      <w:numFmt w:val="bullet"/>
      <w:pStyle w:val="Paragraphedeliste"/>
      <w:lvlText w:val=""/>
      <w:lvlJc w:val="left"/>
      <w:pPr>
        <w:ind w:left="360" w:hanging="360"/>
      </w:pPr>
      <w:rPr>
        <w:rFonts w:ascii="Symbol" w:hAnsi="Symbol" w:hint="default"/>
        <w:color w:val="991F3D" w:themeColor="accent2"/>
      </w:rPr>
    </w:lvl>
    <w:lvl w:ilvl="1" w:tplc="0C0C0003">
      <w:start w:val="1"/>
      <w:numFmt w:val="bullet"/>
      <w:lvlText w:val="o"/>
      <w:lvlJc w:val="left"/>
      <w:pPr>
        <w:ind w:left="1680" w:hanging="360"/>
      </w:pPr>
      <w:rPr>
        <w:rFonts w:ascii="Courier New" w:hAnsi="Courier New" w:cs="Courier New" w:hint="default"/>
      </w:rPr>
    </w:lvl>
    <w:lvl w:ilvl="2" w:tplc="0C0C0005" w:tentative="1">
      <w:start w:val="1"/>
      <w:numFmt w:val="bullet"/>
      <w:lvlText w:val=""/>
      <w:lvlJc w:val="left"/>
      <w:pPr>
        <w:ind w:left="2400" w:hanging="360"/>
      </w:pPr>
      <w:rPr>
        <w:rFonts w:ascii="Wingdings" w:hAnsi="Wingdings" w:hint="default"/>
      </w:rPr>
    </w:lvl>
    <w:lvl w:ilvl="3" w:tplc="0C0C0001" w:tentative="1">
      <w:start w:val="1"/>
      <w:numFmt w:val="bullet"/>
      <w:lvlText w:val=""/>
      <w:lvlJc w:val="left"/>
      <w:pPr>
        <w:ind w:left="3120" w:hanging="360"/>
      </w:pPr>
      <w:rPr>
        <w:rFonts w:ascii="Symbol" w:hAnsi="Symbol" w:hint="default"/>
      </w:rPr>
    </w:lvl>
    <w:lvl w:ilvl="4" w:tplc="0C0C0003" w:tentative="1">
      <w:start w:val="1"/>
      <w:numFmt w:val="bullet"/>
      <w:lvlText w:val="o"/>
      <w:lvlJc w:val="left"/>
      <w:pPr>
        <w:ind w:left="3840" w:hanging="360"/>
      </w:pPr>
      <w:rPr>
        <w:rFonts w:ascii="Courier New" w:hAnsi="Courier New" w:cs="Courier New" w:hint="default"/>
      </w:rPr>
    </w:lvl>
    <w:lvl w:ilvl="5" w:tplc="0C0C0005" w:tentative="1">
      <w:start w:val="1"/>
      <w:numFmt w:val="bullet"/>
      <w:lvlText w:val=""/>
      <w:lvlJc w:val="left"/>
      <w:pPr>
        <w:ind w:left="4560" w:hanging="360"/>
      </w:pPr>
      <w:rPr>
        <w:rFonts w:ascii="Wingdings" w:hAnsi="Wingdings" w:hint="default"/>
      </w:rPr>
    </w:lvl>
    <w:lvl w:ilvl="6" w:tplc="0C0C0001" w:tentative="1">
      <w:start w:val="1"/>
      <w:numFmt w:val="bullet"/>
      <w:lvlText w:val=""/>
      <w:lvlJc w:val="left"/>
      <w:pPr>
        <w:ind w:left="5280" w:hanging="360"/>
      </w:pPr>
      <w:rPr>
        <w:rFonts w:ascii="Symbol" w:hAnsi="Symbol" w:hint="default"/>
      </w:rPr>
    </w:lvl>
    <w:lvl w:ilvl="7" w:tplc="0C0C0003" w:tentative="1">
      <w:start w:val="1"/>
      <w:numFmt w:val="bullet"/>
      <w:lvlText w:val="o"/>
      <w:lvlJc w:val="left"/>
      <w:pPr>
        <w:ind w:left="6000" w:hanging="360"/>
      </w:pPr>
      <w:rPr>
        <w:rFonts w:ascii="Courier New" w:hAnsi="Courier New" w:cs="Courier New" w:hint="default"/>
      </w:rPr>
    </w:lvl>
    <w:lvl w:ilvl="8" w:tplc="0C0C0005" w:tentative="1">
      <w:start w:val="1"/>
      <w:numFmt w:val="bullet"/>
      <w:lvlText w:val=""/>
      <w:lvlJc w:val="left"/>
      <w:pPr>
        <w:ind w:left="6720" w:hanging="360"/>
      </w:pPr>
      <w:rPr>
        <w:rFonts w:ascii="Wingdings" w:hAnsi="Wingdings" w:hint="default"/>
      </w:rPr>
    </w:lvl>
  </w:abstractNum>
  <w:abstractNum w:abstractNumId="13" w15:restartNumberingAfterBreak="0">
    <w:nsid w:val="650650CC"/>
    <w:multiLevelType w:val="hybridMultilevel"/>
    <w:tmpl w:val="AB6CEB80"/>
    <w:lvl w:ilvl="0" w:tplc="AA10CDD4">
      <w:start w:val="1"/>
      <w:numFmt w:val="lowerLetter"/>
      <w:pStyle w:val="Titre6"/>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761835C7"/>
    <w:multiLevelType w:val="multilevel"/>
    <w:tmpl w:val="B00C664A"/>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upperLetter"/>
      <w:lvlText w:val="%4."/>
      <w:lvlJc w:val="left"/>
      <w:pPr>
        <w:ind w:left="864" w:hanging="864"/>
      </w:pPr>
      <w:rPr>
        <w:rFonts w:hint="default"/>
      </w:rPr>
    </w:lvl>
    <w:lvl w:ilvl="4">
      <w:start w:val="1"/>
      <w:numFmt w:val="upp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2"/>
  </w:num>
  <w:num w:numId="2">
    <w:abstractNumId w:val="1"/>
  </w:num>
  <w:num w:numId="3">
    <w:abstractNumId w:val="0"/>
  </w:num>
  <w:num w:numId="4">
    <w:abstractNumId w:val="12"/>
  </w:num>
  <w:num w:numId="5">
    <w:abstractNumId w:val="10"/>
  </w:num>
  <w:num w:numId="6">
    <w:abstractNumId w:val="8"/>
  </w:num>
  <w:num w:numId="7">
    <w:abstractNumId w:val="9"/>
  </w:num>
  <w:num w:numId="8">
    <w:abstractNumId w:val="4"/>
  </w:num>
  <w:num w:numId="9">
    <w:abstractNumId w:val="3"/>
  </w:num>
  <w:num w:numId="10">
    <w:abstractNumId w:val="14"/>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7"/>
    <w:lvlOverride w:ilvl="0">
      <w:startOverride w:val="1"/>
    </w:lvlOverride>
  </w:num>
  <w:num w:numId="14">
    <w:abstractNumId w:val="7"/>
  </w:num>
  <w:num w:numId="15">
    <w:abstractNumId w:val="11"/>
  </w:num>
  <w:num w:numId="16">
    <w:abstractNumId w:val="11"/>
    <w:lvlOverride w:ilvl="0">
      <w:startOverride w:val="1"/>
    </w:lvlOverride>
  </w:num>
  <w:num w:numId="17">
    <w:abstractNumId w:val="6"/>
  </w:num>
  <w:num w:numId="18">
    <w:abstractNumId w:val="13"/>
  </w:num>
  <w:num w:numId="19">
    <w:abstractNumId w:val="5"/>
  </w:num>
  <w:num w:numId="20">
    <w:abstractNumId w:val="6"/>
    <w:lvlOverride w:ilvl="0">
      <w:startOverride w:val="1"/>
    </w:lvlOverride>
  </w:num>
  <w:num w:numId="21">
    <w:abstractNumId w:val="6"/>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11"/>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berkane, Arthur">
    <w15:presenceInfo w15:providerId="AD" w15:userId="S-1-5-21-3641078771-3653456904-245653651-1191161"/>
  </w15:person>
  <w15:person w15:author="ROUX, Kénan">
    <w15:presenceInfo w15:providerId="AD" w15:userId="S-1-5-21-3641078771-3653456904-245653651-16711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trackRevisions/>
  <w:defaultTabStop w:val="706"/>
  <w:hyphenationZone w:val="425"/>
  <w:clickAndTypeStyle w:val="Ombrageclair1"/>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9DC"/>
    <w:rsid w:val="000012A5"/>
    <w:rsid w:val="00001384"/>
    <w:rsid w:val="00001532"/>
    <w:rsid w:val="000046DF"/>
    <w:rsid w:val="00005BFC"/>
    <w:rsid w:val="00007D9B"/>
    <w:rsid w:val="0001433C"/>
    <w:rsid w:val="00021DA3"/>
    <w:rsid w:val="000223D3"/>
    <w:rsid w:val="00023FB2"/>
    <w:rsid w:val="000252A9"/>
    <w:rsid w:val="0002788E"/>
    <w:rsid w:val="000279F9"/>
    <w:rsid w:val="00043808"/>
    <w:rsid w:val="0004438F"/>
    <w:rsid w:val="0005708B"/>
    <w:rsid w:val="000614ED"/>
    <w:rsid w:val="0006290B"/>
    <w:rsid w:val="000662B1"/>
    <w:rsid w:val="00074A44"/>
    <w:rsid w:val="000759D0"/>
    <w:rsid w:val="00076A30"/>
    <w:rsid w:val="00076EF3"/>
    <w:rsid w:val="0008294C"/>
    <w:rsid w:val="0009000C"/>
    <w:rsid w:val="000941F4"/>
    <w:rsid w:val="000A02CD"/>
    <w:rsid w:val="000B1E34"/>
    <w:rsid w:val="000B39EB"/>
    <w:rsid w:val="000B4A23"/>
    <w:rsid w:val="000C77F6"/>
    <w:rsid w:val="000D23C2"/>
    <w:rsid w:val="000D306F"/>
    <w:rsid w:val="000D447B"/>
    <w:rsid w:val="000D4AF6"/>
    <w:rsid w:val="000D4F93"/>
    <w:rsid w:val="000D507A"/>
    <w:rsid w:val="000E0000"/>
    <w:rsid w:val="000E05DC"/>
    <w:rsid w:val="000E2104"/>
    <w:rsid w:val="000E2FB1"/>
    <w:rsid w:val="000E38BA"/>
    <w:rsid w:val="000F4254"/>
    <w:rsid w:val="0010055E"/>
    <w:rsid w:val="001012BC"/>
    <w:rsid w:val="00102A2B"/>
    <w:rsid w:val="00104D37"/>
    <w:rsid w:val="001079D8"/>
    <w:rsid w:val="00113168"/>
    <w:rsid w:val="001168C7"/>
    <w:rsid w:val="00120C32"/>
    <w:rsid w:val="00123D61"/>
    <w:rsid w:val="001240EF"/>
    <w:rsid w:val="00130EDF"/>
    <w:rsid w:val="001311C9"/>
    <w:rsid w:val="001345F1"/>
    <w:rsid w:val="001466C4"/>
    <w:rsid w:val="001472B2"/>
    <w:rsid w:val="00150F0C"/>
    <w:rsid w:val="0015409C"/>
    <w:rsid w:val="00155472"/>
    <w:rsid w:val="00156D2D"/>
    <w:rsid w:val="00162439"/>
    <w:rsid w:val="00166EDD"/>
    <w:rsid w:val="001673F3"/>
    <w:rsid w:val="0017540A"/>
    <w:rsid w:val="00175869"/>
    <w:rsid w:val="00181BC4"/>
    <w:rsid w:val="00184947"/>
    <w:rsid w:val="00184E1F"/>
    <w:rsid w:val="00184E3F"/>
    <w:rsid w:val="00191D3C"/>
    <w:rsid w:val="00194A11"/>
    <w:rsid w:val="001A3D5F"/>
    <w:rsid w:val="001A4045"/>
    <w:rsid w:val="001B3EA0"/>
    <w:rsid w:val="001B46EB"/>
    <w:rsid w:val="001B7709"/>
    <w:rsid w:val="001B7A83"/>
    <w:rsid w:val="001C2F50"/>
    <w:rsid w:val="001C3B9C"/>
    <w:rsid w:val="001C4D13"/>
    <w:rsid w:val="001C4D60"/>
    <w:rsid w:val="001C53FF"/>
    <w:rsid w:val="001C559C"/>
    <w:rsid w:val="001C7313"/>
    <w:rsid w:val="001D1068"/>
    <w:rsid w:val="001D4D33"/>
    <w:rsid w:val="001D6098"/>
    <w:rsid w:val="001D6580"/>
    <w:rsid w:val="001E04CA"/>
    <w:rsid w:val="001E5A04"/>
    <w:rsid w:val="001F32ED"/>
    <w:rsid w:val="001F4B54"/>
    <w:rsid w:val="001F64B2"/>
    <w:rsid w:val="00201DB5"/>
    <w:rsid w:val="00203B6B"/>
    <w:rsid w:val="00204DB7"/>
    <w:rsid w:val="002111C6"/>
    <w:rsid w:val="002162FE"/>
    <w:rsid w:val="00217611"/>
    <w:rsid w:val="0022090A"/>
    <w:rsid w:val="0022275D"/>
    <w:rsid w:val="00224B24"/>
    <w:rsid w:val="002255E3"/>
    <w:rsid w:val="0022647F"/>
    <w:rsid w:val="00226EFA"/>
    <w:rsid w:val="002314C1"/>
    <w:rsid w:val="00232169"/>
    <w:rsid w:val="0024179F"/>
    <w:rsid w:val="00241FFD"/>
    <w:rsid w:val="0024392A"/>
    <w:rsid w:val="002439D3"/>
    <w:rsid w:val="00243C41"/>
    <w:rsid w:val="00264F6F"/>
    <w:rsid w:val="0026569B"/>
    <w:rsid w:val="002668E4"/>
    <w:rsid w:val="00266A23"/>
    <w:rsid w:val="00270994"/>
    <w:rsid w:val="00273738"/>
    <w:rsid w:val="002753DB"/>
    <w:rsid w:val="00281968"/>
    <w:rsid w:val="00282EE7"/>
    <w:rsid w:val="00295AA0"/>
    <w:rsid w:val="002967A2"/>
    <w:rsid w:val="002A0C14"/>
    <w:rsid w:val="002A399E"/>
    <w:rsid w:val="002A3CA4"/>
    <w:rsid w:val="002A62B6"/>
    <w:rsid w:val="002A70FF"/>
    <w:rsid w:val="002B1458"/>
    <w:rsid w:val="002B24E0"/>
    <w:rsid w:val="002B4ED5"/>
    <w:rsid w:val="002B6F6F"/>
    <w:rsid w:val="002C35E3"/>
    <w:rsid w:val="002C5A06"/>
    <w:rsid w:val="002C7453"/>
    <w:rsid w:val="002D558C"/>
    <w:rsid w:val="002E3005"/>
    <w:rsid w:val="002F2F39"/>
    <w:rsid w:val="002F7080"/>
    <w:rsid w:val="00300645"/>
    <w:rsid w:val="00300931"/>
    <w:rsid w:val="0030502A"/>
    <w:rsid w:val="00310D4C"/>
    <w:rsid w:val="00316A53"/>
    <w:rsid w:val="00320AD5"/>
    <w:rsid w:val="003235B2"/>
    <w:rsid w:val="0032435D"/>
    <w:rsid w:val="00325346"/>
    <w:rsid w:val="0032628E"/>
    <w:rsid w:val="00331C22"/>
    <w:rsid w:val="00332535"/>
    <w:rsid w:val="0033369B"/>
    <w:rsid w:val="00334329"/>
    <w:rsid w:val="00336468"/>
    <w:rsid w:val="00336B5E"/>
    <w:rsid w:val="00345A6D"/>
    <w:rsid w:val="00352899"/>
    <w:rsid w:val="00354725"/>
    <w:rsid w:val="003609AD"/>
    <w:rsid w:val="00360DD1"/>
    <w:rsid w:val="00362842"/>
    <w:rsid w:val="00364628"/>
    <w:rsid w:val="00367D00"/>
    <w:rsid w:val="00370F18"/>
    <w:rsid w:val="00372984"/>
    <w:rsid w:val="00373D5A"/>
    <w:rsid w:val="00381A99"/>
    <w:rsid w:val="00381BDF"/>
    <w:rsid w:val="0038578A"/>
    <w:rsid w:val="00395798"/>
    <w:rsid w:val="003A0A80"/>
    <w:rsid w:val="003A0B7F"/>
    <w:rsid w:val="003A287F"/>
    <w:rsid w:val="003A2A2C"/>
    <w:rsid w:val="003A4462"/>
    <w:rsid w:val="003B3D74"/>
    <w:rsid w:val="003B7455"/>
    <w:rsid w:val="003C1664"/>
    <w:rsid w:val="003C1EBA"/>
    <w:rsid w:val="003C5C90"/>
    <w:rsid w:val="003C6E6A"/>
    <w:rsid w:val="003D04A4"/>
    <w:rsid w:val="003D280C"/>
    <w:rsid w:val="003D7858"/>
    <w:rsid w:val="003E18D2"/>
    <w:rsid w:val="003E3E88"/>
    <w:rsid w:val="003E4BC9"/>
    <w:rsid w:val="003E5523"/>
    <w:rsid w:val="003E6A4A"/>
    <w:rsid w:val="003E7ECA"/>
    <w:rsid w:val="003F0A8E"/>
    <w:rsid w:val="003F0B01"/>
    <w:rsid w:val="003F74DE"/>
    <w:rsid w:val="00400C4F"/>
    <w:rsid w:val="00403EC3"/>
    <w:rsid w:val="00405786"/>
    <w:rsid w:val="00407A8A"/>
    <w:rsid w:val="00414CA6"/>
    <w:rsid w:val="00420668"/>
    <w:rsid w:val="004222EF"/>
    <w:rsid w:val="004247EE"/>
    <w:rsid w:val="00424C74"/>
    <w:rsid w:val="00437020"/>
    <w:rsid w:val="00440F54"/>
    <w:rsid w:val="00441102"/>
    <w:rsid w:val="00441CC1"/>
    <w:rsid w:val="00442A33"/>
    <w:rsid w:val="00442DA5"/>
    <w:rsid w:val="00450760"/>
    <w:rsid w:val="004513FF"/>
    <w:rsid w:val="00451E58"/>
    <w:rsid w:val="00452E73"/>
    <w:rsid w:val="00454E07"/>
    <w:rsid w:val="0045632D"/>
    <w:rsid w:val="00456780"/>
    <w:rsid w:val="00456C5A"/>
    <w:rsid w:val="004622E0"/>
    <w:rsid w:val="004632B3"/>
    <w:rsid w:val="00472766"/>
    <w:rsid w:val="004746FF"/>
    <w:rsid w:val="0047552B"/>
    <w:rsid w:val="00477867"/>
    <w:rsid w:val="00477C8C"/>
    <w:rsid w:val="00481F11"/>
    <w:rsid w:val="00487E66"/>
    <w:rsid w:val="004904C6"/>
    <w:rsid w:val="00490CF6"/>
    <w:rsid w:val="00491092"/>
    <w:rsid w:val="00491A04"/>
    <w:rsid w:val="0049222F"/>
    <w:rsid w:val="00492501"/>
    <w:rsid w:val="004A2BE2"/>
    <w:rsid w:val="004B1556"/>
    <w:rsid w:val="004B5930"/>
    <w:rsid w:val="004B7607"/>
    <w:rsid w:val="004D1251"/>
    <w:rsid w:val="004D1FFB"/>
    <w:rsid w:val="004D24A2"/>
    <w:rsid w:val="004D5914"/>
    <w:rsid w:val="004E471A"/>
    <w:rsid w:val="004E77DA"/>
    <w:rsid w:val="004F1B60"/>
    <w:rsid w:val="004F1C2F"/>
    <w:rsid w:val="004F45B5"/>
    <w:rsid w:val="005009EC"/>
    <w:rsid w:val="0050412B"/>
    <w:rsid w:val="00506BE6"/>
    <w:rsid w:val="005128AF"/>
    <w:rsid w:val="00512A91"/>
    <w:rsid w:val="005153E1"/>
    <w:rsid w:val="005154B3"/>
    <w:rsid w:val="00520672"/>
    <w:rsid w:val="00530F54"/>
    <w:rsid w:val="0054510E"/>
    <w:rsid w:val="005464FA"/>
    <w:rsid w:val="005470AA"/>
    <w:rsid w:val="005517DF"/>
    <w:rsid w:val="00556F82"/>
    <w:rsid w:val="0056389F"/>
    <w:rsid w:val="0056475D"/>
    <w:rsid w:val="00565082"/>
    <w:rsid w:val="00565934"/>
    <w:rsid w:val="00566DCE"/>
    <w:rsid w:val="0057110C"/>
    <w:rsid w:val="00575B67"/>
    <w:rsid w:val="00575C75"/>
    <w:rsid w:val="00575EF3"/>
    <w:rsid w:val="0058138D"/>
    <w:rsid w:val="00582E8E"/>
    <w:rsid w:val="00590443"/>
    <w:rsid w:val="00591F21"/>
    <w:rsid w:val="00591F8E"/>
    <w:rsid w:val="0059460A"/>
    <w:rsid w:val="00594B81"/>
    <w:rsid w:val="00594BDA"/>
    <w:rsid w:val="00596360"/>
    <w:rsid w:val="00596B1F"/>
    <w:rsid w:val="005A3527"/>
    <w:rsid w:val="005A69C7"/>
    <w:rsid w:val="005A7082"/>
    <w:rsid w:val="005B3E3B"/>
    <w:rsid w:val="005B4922"/>
    <w:rsid w:val="005B49C0"/>
    <w:rsid w:val="005B5482"/>
    <w:rsid w:val="005C1ADB"/>
    <w:rsid w:val="005C21E2"/>
    <w:rsid w:val="005C3964"/>
    <w:rsid w:val="005D1709"/>
    <w:rsid w:val="005D20D9"/>
    <w:rsid w:val="005D2A49"/>
    <w:rsid w:val="005D322B"/>
    <w:rsid w:val="005D41D5"/>
    <w:rsid w:val="005D7EAD"/>
    <w:rsid w:val="005E3930"/>
    <w:rsid w:val="005E5D44"/>
    <w:rsid w:val="005E72F9"/>
    <w:rsid w:val="005F09E4"/>
    <w:rsid w:val="005F2EE5"/>
    <w:rsid w:val="005F4119"/>
    <w:rsid w:val="005F560F"/>
    <w:rsid w:val="00602AA3"/>
    <w:rsid w:val="006041DA"/>
    <w:rsid w:val="00615D81"/>
    <w:rsid w:val="0062047E"/>
    <w:rsid w:val="00620ED6"/>
    <w:rsid w:val="0062532B"/>
    <w:rsid w:val="00626EDD"/>
    <w:rsid w:val="006324A2"/>
    <w:rsid w:val="00632833"/>
    <w:rsid w:val="00634920"/>
    <w:rsid w:val="00635B3E"/>
    <w:rsid w:val="00636A94"/>
    <w:rsid w:val="00636D0C"/>
    <w:rsid w:val="00637AEE"/>
    <w:rsid w:val="00641D13"/>
    <w:rsid w:val="00642DD8"/>
    <w:rsid w:val="00651FDE"/>
    <w:rsid w:val="00654067"/>
    <w:rsid w:val="00657DBF"/>
    <w:rsid w:val="00661E44"/>
    <w:rsid w:val="00662D7A"/>
    <w:rsid w:val="0067326D"/>
    <w:rsid w:val="0067764B"/>
    <w:rsid w:val="00682CA3"/>
    <w:rsid w:val="00684750"/>
    <w:rsid w:val="006862F4"/>
    <w:rsid w:val="00690132"/>
    <w:rsid w:val="00690436"/>
    <w:rsid w:val="00691477"/>
    <w:rsid w:val="00695AF2"/>
    <w:rsid w:val="006A1CD7"/>
    <w:rsid w:val="006A5FD1"/>
    <w:rsid w:val="006B7778"/>
    <w:rsid w:val="006C2BA2"/>
    <w:rsid w:val="006C61A4"/>
    <w:rsid w:val="006D04D1"/>
    <w:rsid w:val="006D2217"/>
    <w:rsid w:val="006D79B4"/>
    <w:rsid w:val="006D7DB4"/>
    <w:rsid w:val="006E5F2C"/>
    <w:rsid w:val="006E75C6"/>
    <w:rsid w:val="006E7A10"/>
    <w:rsid w:val="006F2B9C"/>
    <w:rsid w:val="006F6665"/>
    <w:rsid w:val="00701F84"/>
    <w:rsid w:val="007030FC"/>
    <w:rsid w:val="007048A7"/>
    <w:rsid w:val="007064F7"/>
    <w:rsid w:val="00707E3E"/>
    <w:rsid w:val="0071304D"/>
    <w:rsid w:val="00720975"/>
    <w:rsid w:val="00721C9E"/>
    <w:rsid w:val="00721F32"/>
    <w:rsid w:val="00722C38"/>
    <w:rsid w:val="00731957"/>
    <w:rsid w:val="00733772"/>
    <w:rsid w:val="007341EC"/>
    <w:rsid w:val="007372E5"/>
    <w:rsid w:val="0073751C"/>
    <w:rsid w:val="007375F2"/>
    <w:rsid w:val="00740D2B"/>
    <w:rsid w:val="00741D8A"/>
    <w:rsid w:val="007428FF"/>
    <w:rsid w:val="00743E40"/>
    <w:rsid w:val="00756E5D"/>
    <w:rsid w:val="0076077A"/>
    <w:rsid w:val="00761CD4"/>
    <w:rsid w:val="007630F5"/>
    <w:rsid w:val="007659BA"/>
    <w:rsid w:val="00775625"/>
    <w:rsid w:val="00792FEC"/>
    <w:rsid w:val="007942FD"/>
    <w:rsid w:val="007958BE"/>
    <w:rsid w:val="0079768F"/>
    <w:rsid w:val="007A0B60"/>
    <w:rsid w:val="007A0F4B"/>
    <w:rsid w:val="007A3B58"/>
    <w:rsid w:val="007A5999"/>
    <w:rsid w:val="007A6E55"/>
    <w:rsid w:val="007A6EBC"/>
    <w:rsid w:val="007B0487"/>
    <w:rsid w:val="007B1552"/>
    <w:rsid w:val="007B4588"/>
    <w:rsid w:val="007B615F"/>
    <w:rsid w:val="007B6CB8"/>
    <w:rsid w:val="007B79DC"/>
    <w:rsid w:val="007B7E88"/>
    <w:rsid w:val="007C1A3A"/>
    <w:rsid w:val="007D0905"/>
    <w:rsid w:val="007D3B90"/>
    <w:rsid w:val="007D4908"/>
    <w:rsid w:val="007D6A01"/>
    <w:rsid w:val="007D7C49"/>
    <w:rsid w:val="007E3287"/>
    <w:rsid w:val="007E46E7"/>
    <w:rsid w:val="007E5ADD"/>
    <w:rsid w:val="007F08FC"/>
    <w:rsid w:val="007F4BAC"/>
    <w:rsid w:val="007F79E4"/>
    <w:rsid w:val="00801EDA"/>
    <w:rsid w:val="008037AA"/>
    <w:rsid w:val="00803FA0"/>
    <w:rsid w:val="00804BAA"/>
    <w:rsid w:val="00805A4D"/>
    <w:rsid w:val="00811584"/>
    <w:rsid w:val="0081395A"/>
    <w:rsid w:val="00815B3C"/>
    <w:rsid w:val="00825765"/>
    <w:rsid w:val="00827E8D"/>
    <w:rsid w:val="00836E9E"/>
    <w:rsid w:val="00836ED0"/>
    <w:rsid w:val="00836F6A"/>
    <w:rsid w:val="008411F9"/>
    <w:rsid w:val="008443AC"/>
    <w:rsid w:val="00844F1D"/>
    <w:rsid w:val="00845961"/>
    <w:rsid w:val="008507F4"/>
    <w:rsid w:val="00852C1F"/>
    <w:rsid w:val="00854138"/>
    <w:rsid w:val="00861685"/>
    <w:rsid w:val="00861958"/>
    <w:rsid w:val="00866315"/>
    <w:rsid w:val="0087080C"/>
    <w:rsid w:val="00872556"/>
    <w:rsid w:val="00872978"/>
    <w:rsid w:val="00872BA3"/>
    <w:rsid w:val="00874EFF"/>
    <w:rsid w:val="00875786"/>
    <w:rsid w:val="008779E2"/>
    <w:rsid w:val="00881087"/>
    <w:rsid w:val="00893038"/>
    <w:rsid w:val="0089507A"/>
    <w:rsid w:val="00896DFC"/>
    <w:rsid w:val="008A5E0E"/>
    <w:rsid w:val="008A5F17"/>
    <w:rsid w:val="008A6DA9"/>
    <w:rsid w:val="008B022B"/>
    <w:rsid w:val="008B05CC"/>
    <w:rsid w:val="008B2B53"/>
    <w:rsid w:val="008B6020"/>
    <w:rsid w:val="008B7D06"/>
    <w:rsid w:val="008C06C9"/>
    <w:rsid w:val="008C2425"/>
    <w:rsid w:val="008C3AFE"/>
    <w:rsid w:val="008C44ED"/>
    <w:rsid w:val="008C4FC6"/>
    <w:rsid w:val="008D46F0"/>
    <w:rsid w:val="008D4D8A"/>
    <w:rsid w:val="008D635F"/>
    <w:rsid w:val="008E007C"/>
    <w:rsid w:val="008E626F"/>
    <w:rsid w:val="008E6882"/>
    <w:rsid w:val="008F223E"/>
    <w:rsid w:val="008F603E"/>
    <w:rsid w:val="008F6264"/>
    <w:rsid w:val="00903709"/>
    <w:rsid w:val="00903CDF"/>
    <w:rsid w:val="00904BA4"/>
    <w:rsid w:val="0090518C"/>
    <w:rsid w:val="00905E26"/>
    <w:rsid w:val="00906517"/>
    <w:rsid w:val="00910400"/>
    <w:rsid w:val="009207E5"/>
    <w:rsid w:val="009209E7"/>
    <w:rsid w:val="009236B5"/>
    <w:rsid w:val="00924597"/>
    <w:rsid w:val="0092524E"/>
    <w:rsid w:val="009272F0"/>
    <w:rsid w:val="0093723F"/>
    <w:rsid w:val="00937721"/>
    <w:rsid w:val="00937950"/>
    <w:rsid w:val="0094088A"/>
    <w:rsid w:val="0094226F"/>
    <w:rsid w:val="0094313E"/>
    <w:rsid w:val="00944DEA"/>
    <w:rsid w:val="00950708"/>
    <w:rsid w:val="0095089D"/>
    <w:rsid w:val="009508D2"/>
    <w:rsid w:val="009514A2"/>
    <w:rsid w:val="0095437A"/>
    <w:rsid w:val="00960BB4"/>
    <w:rsid w:val="00965BAF"/>
    <w:rsid w:val="00966BB9"/>
    <w:rsid w:val="00970A38"/>
    <w:rsid w:val="00975B76"/>
    <w:rsid w:val="009765F9"/>
    <w:rsid w:val="00980DAA"/>
    <w:rsid w:val="009846C5"/>
    <w:rsid w:val="0098745B"/>
    <w:rsid w:val="00991E42"/>
    <w:rsid w:val="00993301"/>
    <w:rsid w:val="00993DEA"/>
    <w:rsid w:val="00995D1E"/>
    <w:rsid w:val="009969BB"/>
    <w:rsid w:val="0099741A"/>
    <w:rsid w:val="009A221B"/>
    <w:rsid w:val="009A2A01"/>
    <w:rsid w:val="009A4BEC"/>
    <w:rsid w:val="009A4CF1"/>
    <w:rsid w:val="009B0116"/>
    <w:rsid w:val="009B329A"/>
    <w:rsid w:val="009B3316"/>
    <w:rsid w:val="009B5406"/>
    <w:rsid w:val="009B68A8"/>
    <w:rsid w:val="009B698C"/>
    <w:rsid w:val="009B6B5D"/>
    <w:rsid w:val="009C0824"/>
    <w:rsid w:val="009C52FA"/>
    <w:rsid w:val="009C5E2A"/>
    <w:rsid w:val="009C760D"/>
    <w:rsid w:val="009D3C3B"/>
    <w:rsid w:val="009D77A5"/>
    <w:rsid w:val="009E4AC6"/>
    <w:rsid w:val="009E69F1"/>
    <w:rsid w:val="009E7479"/>
    <w:rsid w:val="009F37F0"/>
    <w:rsid w:val="009F6C07"/>
    <w:rsid w:val="009F7D10"/>
    <w:rsid w:val="00A02F40"/>
    <w:rsid w:val="00A030C0"/>
    <w:rsid w:val="00A03EED"/>
    <w:rsid w:val="00A10597"/>
    <w:rsid w:val="00A24113"/>
    <w:rsid w:val="00A33A8F"/>
    <w:rsid w:val="00A3551C"/>
    <w:rsid w:val="00A45021"/>
    <w:rsid w:val="00A51AAA"/>
    <w:rsid w:val="00A5326B"/>
    <w:rsid w:val="00A6568B"/>
    <w:rsid w:val="00A704DD"/>
    <w:rsid w:val="00A70AB2"/>
    <w:rsid w:val="00A71F9B"/>
    <w:rsid w:val="00A7360D"/>
    <w:rsid w:val="00A760DD"/>
    <w:rsid w:val="00A851F3"/>
    <w:rsid w:val="00A8717D"/>
    <w:rsid w:val="00A90086"/>
    <w:rsid w:val="00A904F2"/>
    <w:rsid w:val="00A96420"/>
    <w:rsid w:val="00AA0874"/>
    <w:rsid w:val="00AA1B3D"/>
    <w:rsid w:val="00AA1D3A"/>
    <w:rsid w:val="00AA1F66"/>
    <w:rsid w:val="00AA2160"/>
    <w:rsid w:val="00AA7D6C"/>
    <w:rsid w:val="00AB09E3"/>
    <w:rsid w:val="00AB39FD"/>
    <w:rsid w:val="00AC1391"/>
    <w:rsid w:val="00AC6840"/>
    <w:rsid w:val="00AC797B"/>
    <w:rsid w:val="00AD4AD4"/>
    <w:rsid w:val="00AD7AD7"/>
    <w:rsid w:val="00AE07C3"/>
    <w:rsid w:val="00AE23F4"/>
    <w:rsid w:val="00AE2DBD"/>
    <w:rsid w:val="00AE37AF"/>
    <w:rsid w:val="00AE777C"/>
    <w:rsid w:val="00AF1CA2"/>
    <w:rsid w:val="00AF1E1F"/>
    <w:rsid w:val="00AF2750"/>
    <w:rsid w:val="00AF3BCB"/>
    <w:rsid w:val="00AF4BEC"/>
    <w:rsid w:val="00AF7195"/>
    <w:rsid w:val="00AF76F8"/>
    <w:rsid w:val="00AF7E3A"/>
    <w:rsid w:val="00B00405"/>
    <w:rsid w:val="00B04673"/>
    <w:rsid w:val="00B06E1B"/>
    <w:rsid w:val="00B10C2E"/>
    <w:rsid w:val="00B11C10"/>
    <w:rsid w:val="00B13095"/>
    <w:rsid w:val="00B177F7"/>
    <w:rsid w:val="00B21409"/>
    <w:rsid w:val="00B416C0"/>
    <w:rsid w:val="00B41FB4"/>
    <w:rsid w:val="00B435AA"/>
    <w:rsid w:val="00B445F3"/>
    <w:rsid w:val="00B469B4"/>
    <w:rsid w:val="00B50389"/>
    <w:rsid w:val="00B60F9E"/>
    <w:rsid w:val="00B621B9"/>
    <w:rsid w:val="00B65F4C"/>
    <w:rsid w:val="00B70843"/>
    <w:rsid w:val="00B7580A"/>
    <w:rsid w:val="00B76362"/>
    <w:rsid w:val="00B76F46"/>
    <w:rsid w:val="00B81A42"/>
    <w:rsid w:val="00B82275"/>
    <w:rsid w:val="00B822EA"/>
    <w:rsid w:val="00B83777"/>
    <w:rsid w:val="00B877AF"/>
    <w:rsid w:val="00B91347"/>
    <w:rsid w:val="00B968ED"/>
    <w:rsid w:val="00BA0E30"/>
    <w:rsid w:val="00BA3E04"/>
    <w:rsid w:val="00BA604D"/>
    <w:rsid w:val="00BA6677"/>
    <w:rsid w:val="00BB2CF2"/>
    <w:rsid w:val="00BB5D12"/>
    <w:rsid w:val="00BC2A4A"/>
    <w:rsid w:val="00BC4C85"/>
    <w:rsid w:val="00BD162E"/>
    <w:rsid w:val="00BD2003"/>
    <w:rsid w:val="00BD4835"/>
    <w:rsid w:val="00BE08A0"/>
    <w:rsid w:val="00BE3513"/>
    <w:rsid w:val="00BE3C4E"/>
    <w:rsid w:val="00C01219"/>
    <w:rsid w:val="00C0136A"/>
    <w:rsid w:val="00C0358F"/>
    <w:rsid w:val="00C05C7E"/>
    <w:rsid w:val="00C05DA5"/>
    <w:rsid w:val="00C14793"/>
    <w:rsid w:val="00C15932"/>
    <w:rsid w:val="00C17534"/>
    <w:rsid w:val="00C22B1C"/>
    <w:rsid w:val="00C25A9D"/>
    <w:rsid w:val="00C25ADD"/>
    <w:rsid w:val="00C30D9C"/>
    <w:rsid w:val="00C30E13"/>
    <w:rsid w:val="00C3329B"/>
    <w:rsid w:val="00C409A3"/>
    <w:rsid w:val="00C418DD"/>
    <w:rsid w:val="00C5091D"/>
    <w:rsid w:val="00C729B7"/>
    <w:rsid w:val="00C74B42"/>
    <w:rsid w:val="00C7645D"/>
    <w:rsid w:val="00C83C93"/>
    <w:rsid w:val="00C844CB"/>
    <w:rsid w:val="00C84AF7"/>
    <w:rsid w:val="00C87C83"/>
    <w:rsid w:val="00C92DCE"/>
    <w:rsid w:val="00C9391C"/>
    <w:rsid w:val="00C9438E"/>
    <w:rsid w:val="00C94F34"/>
    <w:rsid w:val="00C95C95"/>
    <w:rsid w:val="00CA329D"/>
    <w:rsid w:val="00CA5463"/>
    <w:rsid w:val="00CA5DAC"/>
    <w:rsid w:val="00CA6BB1"/>
    <w:rsid w:val="00CA773D"/>
    <w:rsid w:val="00CB0F8C"/>
    <w:rsid w:val="00CB1CBC"/>
    <w:rsid w:val="00CC042F"/>
    <w:rsid w:val="00CC1545"/>
    <w:rsid w:val="00CD51D5"/>
    <w:rsid w:val="00CE0181"/>
    <w:rsid w:val="00CE025B"/>
    <w:rsid w:val="00CE34AE"/>
    <w:rsid w:val="00CE5BFB"/>
    <w:rsid w:val="00CF1018"/>
    <w:rsid w:val="00CF183F"/>
    <w:rsid w:val="00CF268C"/>
    <w:rsid w:val="00CF2BC6"/>
    <w:rsid w:val="00CF608E"/>
    <w:rsid w:val="00CF664E"/>
    <w:rsid w:val="00D00E47"/>
    <w:rsid w:val="00D03BEE"/>
    <w:rsid w:val="00D04689"/>
    <w:rsid w:val="00D04CBE"/>
    <w:rsid w:val="00D1046D"/>
    <w:rsid w:val="00D11657"/>
    <w:rsid w:val="00D15B38"/>
    <w:rsid w:val="00D16966"/>
    <w:rsid w:val="00D175F4"/>
    <w:rsid w:val="00D231BD"/>
    <w:rsid w:val="00D239FD"/>
    <w:rsid w:val="00D24FE9"/>
    <w:rsid w:val="00D26D52"/>
    <w:rsid w:val="00D277DF"/>
    <w:rsid w:val="00D317B3"/>
    <w:rsid w:val="00D33F9F"/>
    <w:rsid w:val="00D3418D"/>
    <w:rsid w:val="00D34AD6"/>
    <w:rsid w:val="00D3773F"/>
    <w:rsid w:val="00D41AA3"/>
    <w:rsid w:val="00D445DA"/>
    <w:rsid w:val="00D479B1"/>
    <w:rsid w:val="00D517F0"/>
    <w:rsid w:val="00D5718F"/>
    <w:rsid w:val="00D60674"/>
    <w:rsid w:val="00D64AF1"/>
    <w:rsid w:val="00D74E98"/>
    <w:rsid w:val="00D760FB"/>
    <w:rsid w:val="00D7719D"/>
    <w:rsid w:val="00D80E99"/>
    <w:rsid w:val="00D82CB0"/>
    <w:rsid w:val="00D90A2C"/>
    <w:rsid w:val="00D90D88"/>
    <w:rsid w:val="00D91675"/>
    <w:rsid w:val="00D93812"/>
    <w:rsid w:val="00D9794A"/>
    <w:rsid w:val="00D97CFC"/>
    <w:rsid w:val="00DA3AF0"/>
    <w:rsid w:val="00DA3D51"/>
    <w:rsid w:val="00DA4662"/>
    <w:rsid w:val="00DA50D8"/>
    <w:rsid w:val="00DB5682"/>
    <w:rsid w:val="00DB614A"/>
    <w:rsid w:val="00DC0A29"/>
    <w:rsid w:val="00DC0F81"/>
    <w:rsid w:val="00DC2FF6"/>
    <w:rsid w:val="00DC39B9"/>
    <w:rsid w:val="00DC6F7B"/>
    <w:rsid w:val="00DC714F"/>
    <w:rsid w:val="00DC7F0C"/>
    <w:rsid w:val="00DD2012"/>
    <w:rsid w:val="00DD3243"/>
    <w:rsid w:val="00DD3493"/>
    <w:rsid w:val="00DD355F"/>
    <w:rsid w:val="00DD6311"/>
    <w:rsid w:val="00DE2C9B"/>
    <w:rsid w:val="00DE330E"/>
    <w:rsid w:val="00DE4A6D"/>
    <w:rsid w:val="00DE4F8C"/>
    <w:rsid w:val="00DE515C"/>
    <w:rsid w:val="00DE70BF"/>
    <w:rsid w:val="00DF0D07"/>
    <w:rsid w:val="00DF1B67"/>
    <w:rsid w:val="00DF52A9"/>
    <w:rsid w:val="00E02531"/>
    <w:rsid w:val="00E05B4A"/>
    <w:rsid w:val="00E1018D"/>
    <w:rsid w:val="00E114A7"/>
    <w:rsid w:val="00E14A39"/>
    <w:rsid w:val="00E159ED"/>
    <w:rsid w:val="00E16608"/>
    <w:rsid w:val="00E16B3E"/>
    <w:rsid w:val="00E16C6E"/>
    <w:rsid w:val="00E17857"/>
    <w:rsid w:val="00E209D0"/>
    <w:rsid w:val="00E21DD2"/>
    <w:rsid w:val="00E268EC"/>
    <w:rsid w:val="00E27485"/>
    <w:rsid w:val="00E34D36"/>
    <w:rsid w:val="00E44E45"/>
    <w:rsid w:val="00E45770"/>
    <w:rsid w:val="00E4627A"/>
    <w:rsid w:val="00E472B1"/>
    <w:rsid w:val="00E50D40"/>
    <w:rsid w:val="00E53D9F"/>
    <w:rsid w:val="00E53F44"/>
    <w:rsid w:val="00E6249D"/>
    <w:rsid w:val="00E63DE6"/>
    <w:rsid w:val="00E67CB7"/>
    <w:rsid w:val="00E70BAA"/>
    <w:rsid w:val="00E71684"/>
    <w:rsid w:val="00E73E2C"/>
    <w:rsid w:val="00E81E48"/>
    <w:rsid w:val="00E8354D"/>
    <w:rsid w:val="00E90BA6"/>
    <w:rsid w:val="00E90F06"/>
    <w:rsid w:val="00EA0A34"/>
    <w:rsid w:val="00EA29A8"/>
    <w:rsid w:val="00EA4726"/>
    <w:rsid w:val="00EA4A64"/>
    <w:rsid w:val="00EB0F68"/>
    <w:rsid w:val="00EB229F"/>
    <w:rsid w:val="00EB389C"/>
    <w:rsid w:val="00EC088F"/>
    <w:rsid w:val="00EC1986"/>
    <w:rsid w:val="00EC2F1D"/>
    <w:rsid w:val="00ED1E20"/>
    <w:rsid w:val="00ED24C5"/>
    <w:rsid w:val="00ED2673"/>
    <w:rsid w:val="00ED4B9F"/>
    <w:rsid w:val="00EE0D0A"/>
    <w:rsid w:val="00EE11B2"/>
    <w:rsid w:val="00EE3106"/>
    <w:rsid w:val="00EE398E"/>
    <w:rsid w:val="00EE3C0A"/>
    <w:rsid w:val="00EE3FD7"/>
    <w:rsid w:val="00EE4120"/>
    <w:rsid w:val="00EE59D3"/>
    <w:rsid w:val="00EE71D4"/>
    <w:rsid w:val="00EF0BB7"/>
    <w:rsid w:val="00EF1AC8"/>
    <w:rsid w:val="00EF3575"/>
    <w:rsid w:val="00EF7A85"/>
    <w:rsid w:val="00F0119A"/>
    <w:rsid w:val="00F021FF"/>
    <w:rsid w:val="00F04531"/>
    <w:rsid w:val="00F05EAD"/>
    <w:rsid w:val="00F1040E"/>
    <w:rsid w:val="00F10888"/>
    <w:rsid w:val="00F10E55"/>
    <w:rsid w:val="00F12838"/>
    <w:rsid w:val="00F14317"/>
    <w:rsid w:val="00F14B12"/>
    <w:rsid w:val="00F14B5F"/>
    <w:rsid w:val="00F15ABB"/>
    <w:rsid w:val="00F22058"/>
    <w:rsid w:val="00F23713"/>
    <w:rsid w:val="00F24562"/>
    <w:rsid w:val="00F26FCB"/>
    <w:rsid w:val="00F32FFF"/>
    <w:rsid w:val="00F35620"/>
    <w:rsid w:val="00F37D55"/>
    <w:rsid w:val="00F4078C"/>
    <w:rsid w:val="00F437EA"/>
    <w:rsid w:val="00F47C51"/>
    <w:rsid w:val="00F47CB5"/>
    <w:rsid w:val="00F625A6"/>
    <w:rsid w:val="00F62D49"/>
    <w:rsid w:val="00F732A6"/>
    <w:rsid w:val="00F80A23"/>
    <w:rsid w:val="00F80E47"/>
    <w:rsid w:val="00F81CF4"/>
    <w:rsid w:val="00F86B6D"/>
    <w:rsid w:val="00F86C37"/>
    <w:rsid w:val="00F91796"/>
    <w:rsid w:val="00F92382"/>
    <w:rsid w:val="00FA78ED"/>
    <w:rsid w:val="00FB1E3D"/>
    <w:rsid w:val="00FB2A64"/>
    <w:rsid w:val="00FB3BFC"/>
    <w:rsid w:val="00FB44B0"/>
    <w:rsid w:val="00FB7083"/>
    <w:rsid w:val="00FB7266"/>
    <w:rsid w:val="00FC1A16"/>
    <w:rsid w:val="00FC26CA"/>
    <w:rsid w:val="00FC5AD1"/>
    <w:rsid w:val="00FC748B"/>
    <w:rsid w:val="00FE1E89"/>
    <w:rsid w:val="00FE5C54"/>
    <w:rsid w:val="00FF1475"/>
    <w:rsid w:val="00FF227F"/>
    <w:rsid w:val="00FF4977"/>
    <w:rsid w:val="00FF599F"/>
    <w:rsid w:val="00FF61DF"/>
    <w:rsid w:val="00FF7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AC2319"/>
  <w15:docId w15:val="{70D2973B-3E5C-46C6-930B-672F1476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fr-CA" w:eastAsia="fr-CA"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 w:unhideWhenUsed="1" w:qFormat="1"/>
    <w:lsdException w:name="List Bullet 3" w:uiPriority="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Corpsdetexte"/>
    <w:qFormat/>
    <w:rsid w:val="00910400"/>
    <w:rPr>
      <w:rFonts w:asciiTheme="minorHAnsi" w:hAnsiTheme="minorHAnsi"/>
      <w:sz w:val="18"/>
      <w:szCs w:val="22"/>
      <w:lang w:eastAsia="en-US"/>
    </w:rPr>
  </w:style>
  <w:style w:type="paragraph" w:styleId="Titre1">
    <w:name w:val="heading 1"/>
    <w:next w:val="Corpsdetexte"/>
    <w:link w:val="Titre1Car"/>
    <w:autoRedefine/>
    <w:uiPriority w:val="9"/>
    <w:qFormat/>
    <w:rsid w:val="00FB44B0"/>
    <w:pPr>
      <w:keepNext/>
      <w:keepLines/>
      <w:numPr>
        <w:numId w:val="10"/>
      </w:numPr>
      <w:spacing w:before="240" w:after="60" w:line="240" w:lineRule="auto"/>
      <w:contextualSpacing/>
      <w:outlineLvl w:val="0"/>
    </w:pPr>
    <w:rPr>
      <w:rFonts w:asciiTheme="majorHAnsi" w:hAnsiTheme="majorHAnsi"/>
      <w:b/>
      <w:bCs/>
      <w:caps/>
      <w:color w:val="363534" w:themeColor="text1"/>
      <w:sz w:val="36"/>
      <w:szCs w:val="28"/>
      <w:u w:val="single"/>
      <w:lang w:eastAsia="en-US"/>
    </w:rPr>
  </w:style>
  <w:style w:type="paragraph" w:styleId="Titre2">
    <w:name w:val="heading 2"/>
    <w:next w:val="Corpsdetexte"/>
    <w:link w:val="Titre2Car"/>
    <w:autoRedefine/>
    <w:uiPriority w:val="9"/>
    <w:qFormat/>
    <w:rsid w:val="00CF268C"/>
    <w:pPr>
      <w:numPr>
        <w:ilvl w:val="1"/>
        <w:numId w:val="10"/>
      </w:numPr>
      <w:spacing w:before="180" w:after="40" w:line="240" w:lineRule="auto"/>
      <w:outlineLvl w:val="1"/>
    </w:pPr>
    <w:rPr>
      <w:rFonts w:asciiTheme="majorHAnsi" w:hAnsiTheme="majorHAnsi"/>
      <w:b/>
      <w:bCs/>
      <w:smallCaps/>
      <w:color w:val="991F3D" w:themeColor="accent2"/>
      <w:sz w:val="32"/>
      <w:szCs w:val="26"/>
      <w:lang w:eastAsia="en-US"/>
    </w:rPr>
  </w:style>
  <w:style w:type="paragraph" w:styleId="Titre3">
    <w:name w:val="heading 3"/>
    <w:basedOn w:val="Titre2"/>
    <w:next w:val="Corpsdetexte"/>
    <w:link w:val="Titre3Car"/>
    <w:autoRedefine/>
    <w:uiPriority w:val="9"/>
    <w:qFormat/>
    <w:rsid w:val="008C2425"/>
    <w:pPr>
      <w:numPr>
        <w:ilvl w:val="0"/>
        <w:numId w:val="12"/>
      </w:numPr>
      <w:spacing w:before="120" w:after="0"/>
      <w:outlineLvl w:val="2"/>
    </w:pPr>
    <w:rPr>
      <w:bCs w:val="0"/>
      <w:caps/>
      <w:smallCaps w:val="0"/>
      <w:color w:val="363534" w:themeColor="text1"/>
      <w:sz w:val="30"/>
    </w:rPr>
  </w:style>
  <w:style w:type="paragraph" w:styleId="Titre4">
    <w:name w:val="heading 4"/>
    <w:basedOn w:val="Titre3"/>
    <w:next w:val="Corpsdetexte"/>
    <w:link w:val="Titre4Car"/>
    <w:autoRedefine/>
    <w:uiPriority w:val="9"/>
    <w:qFormat/>
    <w:rsid w:val="00C25ADD"/>
    <w:pPr>
      <w:numPr>
        <w:numId w:val="15"/>
      </w:numPr>
      <w:outlineLvl w:val="3"/>
    </w:pPr>
    <w:rPr>
      <w:bCs/>
      <w:iCs/>
      <w:caps w:val="0"/>
    </w:rPr>
  </w:style>
  <w:style w:type="paragraph" w:styleId="Titre5">
    <w:name w:val="heading 5"/>
    <w:basedOn w:val="Titre4"/>
    <w:next w:val="Corpsdetexte"/>
    <w:link w:val="Titre5Car"/>
    <w:uiPriority w:val="9"/>
    <w:qFormat/>
    <w:rsid w:val="009C760D"/>
    <w:pPr>
      <w:numPr>
        <w:numId w:val="17"/>
      </w:numPr>
      <w:outlineLvl w:val="4"/>
    </w:pPr>
    <w:rPr>
      <w:bCs w:val="0"/>
      <w:color w:val="7D7B79" w:themeColor="text1" w:themeTint="A6"/>
      <w:sz w:val="28"/>
    </w:rPr>
  </w:style>
  <w:style w:type="paragraph" w:styleId="Titre6">
    <w:name w:val="heading 6"/>
    <w:basedOn w:val="Titre5"/>
    <w:next w:val="Normal"/>
    <w:link w:val="Titre6Car"/>
    <w:uiPriority w:val="9"/>
    <w:qFormat/>
    <w:rsid w:val="00A5326B"/>
    <w:pPr>
      <w:numPr>
        <w:numId w:val="18"/>
      </w:numPr>
      <w:spacing w:line="271" w:lineRule="auto"/>
      <w:outlineLvl w:val="5"/>
    </w:pPr>
    <w:rPr>
      <w:bCs/>
      <w:i/>
      <w:iCs w:val="0"/>
      <w:color w:val="363534" w:themeColor="text1"/>
    </w:rPr>
  </w:style>
  <w:style w:type="paragraph" w:styleId="Titre7">
    <w:name w:val="heading 7"/>
    <w:basedOn w:val="Normal"/>
    <w:next w:val="Normal"/>
    <w:link w:val="Titre7Car"/>
    <w:uiPriority w:val="9"/>
    <w:unhideWhenUsed/>
    <w:qFormat/>
    <w:rsid w:val="00021DA3"/>
    <w:pPr>
      <w:numPr>
        <w:numId w:val="19"/>
      </w:numPr>
      <w:ind w:left="360"/>
      <w:outlineLvl w:val="6"/>
    </w:pPr>
    <w:rPr>
      <w:i/>
      <w:iCs/>
      <w:sz w:val="26"/>
      <w:u w:val="single"/>
    </w:rPr>
  </w:style>
  <w:style w:type="paragraph" w:styleId="Titre8">
    <w:name w:val="heading 8"/>
    <w:basedOn w:val="Titre7"/>
    <w:next w:val="Corpsdetexte"/>
    <w:link w:val="Titre8Car"/>
    <w:uiPriority w:val="9"/>
    <w:unhideWhenUsed/>
    <w:qFormat/>
    <w:rsid w:val="00021DA3"/>
    <w:pPr>
      <w:numPr>
        <w:numId w:val="0"/>
      </w:numPr>
      <w:outlineLvl w:val="7"/>
    </w:pPr>
    <w:rPr>
      <w:b/>
      <w:szCs w:val="20"/>
    </w:rPr>
  </w:style>
  <w:style w:type="paragraph" w:styleId="Titre9">
    <w:name w:val="heading 9"/>
    <w:basedOn w:val="Normal"/>
    <w:next w:val="Normal"/>
    <w:link w:val="Titre9Car"/>
    <w:uiPriority w:val="9"/>
    <w:semiHidden/>
    <w:unhideWhenUsed/>
    <w:qFormat/>
    <w:rsid w:val="00991E42"/>
    <w:pPr>
      <w:numPr>
        <w:ilvl w:val="8"/>
        <w:numId w:val="10"/>
      </w:numPr>
      <w:outlineLvl w:val="8"/>
    </w:pPr>
    <w:rPr>
      <w:i/>
      <w:iCs/>
      <w:spacing w:val="5"/>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123D61"/>
    <w:pPr>
      <w:spacing w:before="60" w:after="40"/>
    </w:pPr>
    <w:rPr>
      <w:sz w:val="24"/>
    </w:rPr>
  </w:style>
  <w:style w:type="character" w:customStyle="1" w:styleId="CorpsdetexteCar">
    <w:name w:val="Corps de texte Car"/>
    <w:basedOn w:val="Policepardfaut"/>
    <w:link w:val="Corpsdetexte"/>
    <w:rsid w:val="00123D61"/>
    <w:rPr>
      <w:rFonts w:asciiTheme="minorHAnsi" w:hAnsiTheme="minorHAnsi"/>
      <w:sz w:val="24"/>
      <w:szCs w:val="22"/>
      <w:lang w:eastAsia="en-US"/>
    </w:rPr>
  </w:style>
  <w:style w:type="character" w:customStyle="1" w:styleId="Titre1Car">
    <w:name w:val="Titre 1 Car"/>
    <w:link w:val="Titre1"/>
    <w:uiPriority w:val="9"/>
    <w:rsid w:val="00FB44B0"/>
    <w:rPr>
      <w:rFonts w:asciiTheme="majorHAnsi" w:hAnsiTheme="majorHAnsi"/>
      <w:b/>
      <w:bCs/>
      <w:caps/>
      <w:color w:val="363534" w:themeColor="text1"/>
      <w:sz w:val="36"/>
      <w:szCs w:val="28"/>
      <w:u w:val="single"/>
      <w:lang w:eastAsia="en-US"/>
    </w:rPr>
  </w:style>
  <w:style w:type="character" w:customStyle="1" w:styleId="Titre2Car">
    <w:name w:val="Titre 2 Car"/>
    <w:link w:val="Titre2"/>
    <w:uiPriority w:val="9"/>
    <w:rsid w:val="00CF268C"/>
    <w:rPr>
      <w:rFonts w:asciiTheme="majorHAnsi" w:hAnsiTheme="majorHAnsi"/>
      <w:b/>
      <w:bCs/>
      <w:smallCaps/>
      <w:color w:val="991F3D" w:themeColor="accent2"/>
      <w:sz w:val="32"/>
      <w:szCs w:val="26"/>
      <w:lang w:eastAsia="en-US"/>
    </w:rPr>
  </w:style>
  <w:style w:type="character" w:customStyle="1" w:styleId="Titre3Car">
    <w:name w:val="Titre 3 Car"/>
    <w:link w:val="Titre3"/>
    <w:uiPriority w:val="9"/>
    <w:rsid w:val="008C2425"/>
    <w:rPr>
      <w:rFonts w:asciiTheme="majorHAnsi" w:hAnsiTheme="majorHAnsi"/>
      <w:b/>
      <w:caps/>
      <w:color w:val="363534" w:themeColor="text1"/>
      <w:sz w:val="30"/>
      <w:szCs w:val="26"/>
      <w:lang w:eastAsia="en-US"/>
    </w:rPr>
  </w:style>
  <w:style w:type="character" w:customStyle="1" w:styleId="Titre4Car">
    <w:name w:val="Titre 4 Car"/>
    <w:link w:val="Titre4"/>
    <w:uiPriority w:val="9"/>
    <w:rsid w:val="00C25ADD"/>
    <w:rPr>
      <w:rFonts w:asciiTheme="majorHAnsi" w:hAnsiTheme="majorHAnsi"/>
      <w:b/>
      <w:bCs/>
      <w:iCs/>
      <w:color w:val="363534" w:themeColor="text1"/>
      <w:sz w:val="30"/>
      <w:szCs w:val="26"/>
      <w:lang w:eastAsia="en-US"/>
    </w:rPr>
  </w:style>
  <w:style w:type="character" w:customStyle="1" w:styleId="Titre5Car">
    <w:name w:val="Titre 5 Car"/>
    <w:link w:val="Titre5"/>
    <w:uiPriority w:val="9"/>
    <w:rsid w:val="009C760D"/>
    <w:rPr>
      <w:rFonts w:asciiTheme="majorHAnsi" w:hAnsiTheme="majorHAnsi"/>
      <w:b/>
      <w:iCs/>
      <w:color w:val="7D7B79" w:themeColor="text1" w:themeTint="A6"/>
      <w:sz w:val="28"/>
      <w:szCs w:val="26"/>
      <w:lang w:eastAsia="en-US"/>
    </w:rPr>
  </w:style>
  <w:style w:type="character" w:customStyle="1" w:styleId="Titre6Car">
    <w:name w:val="Titre 6 Car"/>
    <w:link w:val="Titre6"/>
    <w:uiPriority w:val="9"/>
    <w:rsid w:val="00A5326B"/>
    <w:rPr>
      <w:rFonts w:asciiTheme="majorHAnsi" w:hAnsiTheme="majorHAnsi"/>
      <w:b/>
      <w:bCs/>
      <w:i/>
      <w:color w:val="363534" w:themeColor="text1"/>
      <w:sz w:val="28"/>
      <w:szCs w:val="26"/>
      <w:lang w:eastAsia="en-US"/>
    </w:rPr>
  </w:style>
  <w:style w:type="character" w:customStyle="1" w:styleId="Titre7Car">
    <w:name w:val="Titre 7 Car"/>
    <w:link w:val="Titre7"/>
    <w:uiPriority w:val="9"/>
    <w:rsid w:val="00021DA3"/>
    <w:rPr>
      <w:rFonts w:asciiTheme="minorHAnsi" w:hAnsiTheme="minorHAnsi"/>
      <w:i/>
      <w:iCs/>
      <w:sz w:val="26"/>
      <w:szCs w:val="22"/>
      <w:u w:val="single"/>
      <w:lang w:eastAsia="en-US"/>
    </w:rPr>
  </w:style>
  <w:style w:type="character" w:customStyle="1" w:styleId="Titre8Car">
    <w:name w:val="Titre 8 Car"/>
    <w:link w:val="Titre8"/>
    <w:uiPriority w:val="9"/>
    <w:rsid w:val="00021DA3"/>
    <w:rPr>
      <w:rFonts w:asciiTheme="minorHAnsi" w:hAnsiTheme="minorHAnsi"/>
      <w:b/>
      <w:i/>
      <w:iCs/>
      <w:sz w:val="26"/>
      <w:u w:val="single"/>
      <w:lang w:eastAsia="en-US"/>
    </w:rPr>
  </w:style>
  <w:style w:type="character" w:customStyle="1" w:styleId="Titre9Car">
    <w:name w:val="Titre 9 Car"/>
    <w:link w:val="Titre9"/>
    <w:uiPriority w:val="9"/>
    <w:semiHidden/>
    <w:rsid w:val="00991E42"/>
    <w:rPr>
      <w:rFonts w:asciiTheme="minorHAnsi" w:hAnsiTheme="minorHAnsi"/>
      <w:i/>
      <w:iCs/>
      <w:spacing w:val="5"/>
      <w:sz w:val="18"/>
      <w:lang w:eastAsia="en-US"/>
    </w:rPr>
  </w:style>
  <w:style w:type="paragraph" w:styleId="Lgende">
    <w:name w:val="caption"/>
    <w:basedOn w:val="Normal"/>
    <w:next w:val="Normal"/>
    <w:uiPriority w:val="35"/>
    <w:qFormat/>
    <w:rsid w:val="00D90D88"/>
    <w:rPr>
      <w:bCs/>
      <w:color w:val="991F3D" w:themeColor="text2"/>
      <w:sz w:val="16"/>
      <w:szCs w:val="16"/>
    </w:rPr>
  </w:style>
  <w:style w:type="paragraph" w:styleId="Titre">
    <w:name w:val="Title"/>
    <w:basedOn w:val="Normal"/>
    <w:next w:val="Corpsdetexte"/>
    <w:link w:val="TitreCar"/>
    <w:uiPriority w:val="2"/>
    <w:qFormat/>
    <w:rsid w:val="00803FA0"/>
    <w:pPr>
      <w:spacing w:before="1200" w:line="240" w:lineRule="auto"/>
      <w:ind w:left="960"/>
      <w:contextualSpacing/>
    </w:pPr>
    <w:rPr>
      <w:color w:val="991F3D" w:themeColor="accent2"/>
      <w:spacing w:val="5"/>
      <w:sz w:val="64"/>
      <w:szCs w:val="48"/>
    </w:rPr>
  </w:style>
  <w:style w:type="character" w:customStyle="1" w:styleId="TitreCar">
    <w:name w:val="Titre Car"/>
    <w:link w:val="Titre"/>
    <w:uiPriority w:val="2"/>
    <w:rsid w:val="00803FA0"/>
    <w:rPr>
      <w:rFonts w:asciiTheme="minorHAnsi" w:hAnsiTheme="minorHAnsi"/>
      <w:color w:val="991F3D" w:themeColor="accent2"/>
      <w:spacing w:val="5"/>
      <w:sz w:val="64"/>
      <w:szCs w:val="48"/>
      <w:lang w:eastAsia="en-US"/>
    </w:rPr>
  </w:style>
  <w:style w:type="paragraph" w:styleId="Sous-titre">
    <w:name w:val="Subtitle"/>
    <w:basedOn w:val="Normal"/>
    <w:next w:val="Corpsdetexte"/>
    <w:link w:val="Sous-titreCar"/>
    <w:uiPriority w:val="3"/>
    <w:unhideWhenUsed/>
    <w:qFormat/>
    <w:rsid w:val="00910400"/>
    <w:pPr>
      <w:spacing w:after="480"/>
      <w:ind w:left="960"/>
    </w:pPr>
    <w:rPr>
      <w:iCs/>
      <w:sz w:val="36"/>
      <w:szCs w:val="24"/>
    </w:rPr>
  </w:style>
  <w:style w:type="character" w:customStyle="1" w:styleId="Sous-titreCar">
    <w:name w:val="Sous-titre Car"/>
    <w:link w:val="Sous-titre"/>
    <w:uiPriority w:val="3"/>
    <w:rsid w:val="00910400"/>
    <w:rPr>
      <w:rFonts w:asciiTheme="minorHAnsi" w:hAnsiTheme="minorHAnsi"/>
      <w:iCs/>
      <w:sz w:val="36"/>
      <w:szCs w:val="24"/>
      <w:lang w:eastAsia="en-US"/>
    </w:rPr>
  </w:style>
  <w:style w:type="character" w:styleId="lev">
    <w:name w:val="Strong"/>
    <w:uiPriority w:val="2"/>
    <w:qFormat/>
    <w:rsid w:val="00991E42"/>
    <w:rPr>
      <w:b/>
      <w:bCs/>
    </w:rPr>
  </w:style>
  <w:style w:type="character" w:styleId="Accentuation">
    <w:name w:val="Emphasis"/>
    <w:uiPriority w:val="2"/>
    <w:qFormat/>
    <w:rsid w:val="00DB5682"/>
    <w:rPr>
      <w:b/>
      <w:bCs/>
      <w:color w:val="auto"/>
      <w:spacing w:val="10"/>
    </w:rPr>
  </w:style>
  <w:style w:type="paragraph" w:styleId="Sansinterligne">
    <w:name w:val="No Spacing"/>
    <w:basedOn w:val="Normal"/>
    <w:link w:val="SansinterligneCar"/>
    <w:uiPriority w:val="1"/>
    <w:qFormat/>
    <w:rsid w:val="00991E42"/>
    <w:pPr>
      <w:spacing w:line="240" w:lineRule="auto"/>
    </w:pPr>
  </w:style>
  <w:style w:type="character" w:customStyle="1" w:styleId="SansinterligneCar">
    <w:name w:val="Sans interligne Car"/>
    <w:basedOn w:val="Policepardfaut"/>
    <w:link w:val="Sansinterligne"/>
    <w:uiPriority w:val="1"/>
    <w:rsid w:val="00D74E98"/>
    <w:rPr>
      <w:rFonts w:asciiTheme="minorHAnsi" w:hAnsiTheme="minorHAnsi"/>
      <w:szCs w:val="22"/>
      <w:lang w:eastAsia="en-US"/>
    </w:rPr>
  </w:style>
  <w:style w:type="paragraph" w:styleId="Paragraphedeliste">
    <w:name w:val="List Paragraph"/>
    <w:basedOn w:val="Normal"/>
    <w:uiPriority w:val="34"/>
    <w:unhideWhenUsed/>
    <w:qFormat/>
    <w:rsid w:val="00F14B12"/>
    <w:pPr>
      <w:numPr>
        <w:numId w:val="4"/>
      </w:numPr>
      <w:spacing w:after="60"/>
    </w:pPr>
  </w:style>
  <w:style w:type="paragraph" w:styleId="Citation">
    <w:name w:val="Quote"/>
    <w:basedOn w:val="Normal"/>
    <w:next w:val="Corpsdetexte"/>
    <w:link w:val="CitationCar"/>
    <w:uiPriority w:val="2"/>
    <w:qFormat/>
    <w:rsid w:val="004E77DA"/>
    <w:pPr>
      <w:spacing w:before="240" w:after="240"/>
    </w:pPr>
    <w:rPr>
      <w:i/>
      <w:iCs/>
      <w:color w:val="991F3D" w:themeColor="accent2"/>
      <w:sz w:val="28"/>
    </w:rPr>
  </w:style>
  <w:style w:type="character" w:customStyle="1" w:styleId="CitationCar">
    <w:name w:val="Citation Car"/>
    <w:link w:val="Citation"/>
    <w:uiPriority w:val="2"/>
    <w:rsid w:val="003E4BC9"/>
    <w:rPr>
      <w:rFonts w:asciiTheme="minorHAnsi" w:hAnsiTheme="minorHAnsi"/>
      <w:i/>
      <w:iCs/>
      <w:color w:val="991F3D" w:themeColor="accent2"/>
      <w:sz w:val="28"/>
      <w:szCs w:val="22"/>
      <w:lang w:val="en-US" w:eastAsia="en-US"/>
    </w:rPr>
  </w:style>
  <w:style w:type="paragraph" w:styleId="Citationintense">
    <w:name w:val="Intense Quote"/>
    <w:basedOn w:val="Normal"/>
    <w:next w:val="Corpsdetexte"/>
    <w:link w:val="CitationintenseCar"/>
    <w:uiPriority w:val="30"/>
    <w:semiHidden/>
    <w:qFormat/>
    <w:rsid w:val="00991E42"/>
    <w:pPr>
      <w:pBdr>
        <w:bottom w:val="single" w:sz="4" w:space="1" w:color="auto"/>
      </w:pBdr>
      <w:spacing w:before="200" w:after="280"/>
      <w:ind w:left="1008" w:right="1152"/>
      <w:jc w:val="both"/>
    </w:pPr>
    <w:rPr>
      <w:b/>
      <w:bCs/>
      <w:i/>
      <w:iCs/>
    </w:rPr>
  </w:style>
  <w:style w:type="character" w:customStyle="1" w:styleId="CitationintenseCar">
    <w:name w:val="Citation intense Car"/>
    <w:link w:val="Citationintense"/>
    <w:uiPriority w:val="30"/>
    <w:semiHidden/>
    <w:rsid w:val="003E4BC9"/>
    <w:rPr>
      <w:rFonts w:asciiTheme="minorHAnsi" w:hAnsiTheme="minorHAnsi"/>
      <w:b/>
      <w:bCs/>
      <w:i/>
      <w:iCs/>
      <w:sz w:val="18"/>
      <w:szCs w:val="22"/>
      <w:lang w:val="en-US" w:eastAsia="en-US"/>
    </w:rPr>
  </w:style>
  <w:style w:type="character" w:styleId="Emphaseple">
    <w:name w:val="Subtle Emphasis"/>
    <w:uiPriority w:val="19"/>
    <w:qFormat/>
    <w:rsid w:val="00991E42"/>
    <w:rPr>
      <w:i/>
      <w:iCs/>
    </w:rPr>
  </w:style>
  <w:style w:type="character" w:styleId="Emphaseintense">
    <w:name w:val="Intense Emphasis"/>
    <w:uiPriority w:val="21"/>
    <w:semiHidden/>
    <w:qFormat/>
    <w:rsid w:val="001B7709"/>
    <w:rPr>
      <w:b/>
      <w:bCs/>
      <w:color w:val="991F3D" w:themeColor="accent2"/>
    </w:rPr>
  </w:style>
  <w:style w:type="character" w:styleId="Rfrenceple">
    <w:name w:val="Subtle Reference"/>
    <w:uiPriority w:val="2"/>
    <w:semiHidden/>
    <w:qFormat/>
    <w:rsid w:val="00991E42"/>
    <w:rPr>
      <w:smallCaps/>
    </w:rPr>
  </w:style>
  <w:style w:type="character" w:styleId="Rfrenceintense">
    <w:name w:val="Intense Reference"/>
    <w:uiPriority w:val="32"/>
    <w:semiHidden/>
    <w:qFormat/>
    <w:rsid w:val="00991E42"/>
    <w:rPr>
      <w:smallCaps/>
      <w:spacing w:val="5"/>
      <w:u w:val="single"/>
    </w:rPr>
  </w:style>
  <w:style w:type="character" w:styleId="Titredulivre">
    <w:name w:val="Book Title"/>
    <w:uiPriority w:val="33"/>
    <w:semiHidden/>
    <w:qFormat/>
    <w:rsid w:val="00991E42"/>
    <w:rPr>
      <w:i/>
      <w:iCs/>
      <w:smallCaps/>
      <w:spacing w:val="5"/>
    </w:rPr>
  </w:style>
  <w:style w:type="paragraph" w:styleId="En-ttedetabledesmatires">
    <w:name w:val="TOC Heading"/>
    <w:basedOn w:val="Titre1"/>
    <w:next w:val="Corpsdetexte"/>
    <w:uiPriority w:val="39"/>
    <w:qFormat/>
    <w:rsid w:val="00D74E98"/>
    <w:pPr>
      <w:numPr>
        <w:numId w:val="0"/>
      </w:numPr>
      <w:outlineLvl w:val="9"/>
    </w:pPr>
    <w:rPr>
      <w:lang w:bidi="en-US"/>
    </w:rPr>
  </w:style>
  <w:style w:type="paragraph" w:styleId="En-tte">
    <w:name w:val="header"/>
    <w:basedOn w:val="Normal"/>
    <w:next w:val="Corpsdetexte"/>
    <w:link w:val="En-tteCar"/>
    <w:uiPriority w:val="99"/>
    <w:unhideWhenUsed/>
    <w:qFormat/>
    <w:rsid w:val="00C92DCE"/>
    <w:pPr>
      <w:tabs>
        <w:tab w:val="left" w:pos="3600"/>
      </w:tabs>
    </w:pPr>
    <w:rPr>
      <w:sz w:val="14"/>
    </w:rPr>
  </w:style>
  <w:style w:type="character" w:customStyle="1" w:styleId="En-tteCar">
    <w:name w:val="En-tête Car"/>
    <w:basedOn w:val="Policepardfaut"/>
    <w:link w:val="En-tte"/>
    <w:uiPriority w:val="99"/>
    <w:rsid w:val="00C92DCE"/>
    <w:rPr>
      <w:sz w:val="14"/>
      <w:szCs w:val="22"/>
      <w:lang w:eastAsia="en-US"/>
    </w:rPr>
  </w:style>
  <w:style w:type="paragraph" w:styleId="Pieddepage">
    <w:name w:val="footer"/>
    <w:basedOn w:val="Normal"/>
    <w:link w:val="PieddepageCar"/>
    <w:uiPriority w:val="99"/>
    <w:unhideWhenUsed/>
    <w:qFormat/>
    <w:rsid w:val="005C21E2"/>
    <w:pPr>
      <w:tabs>
        <w:tab w:val="left" w:pos="6840"/>
        <w:tab w:val="right" w:pos="9720"/>
      </w:tabs>
      <w:spacing w:line="319" w:lineRule="auto"/>
    </w:pPr>
    <w:rPr>
      <w:color w:val="991F3D" w:themeColor="text2"/>
      <w:sz w:val="14"/>
    </w:rPr>
  </w:style>
  <w:style w:type="character" w:customStyle="1" w:styleId="PieddepageCar">
    <w:name w:val="Pied de page Car"/>
    <w:basedOn w:val="Policepardfaut"/>
    <w:link w:val="Pieddepage"/>
    <w:uiPriority w:val="99"/>
    <w:rsid w:val="005C21E2"/>
    <w:rPr>
      <w:rFonts w:asciiTheme="minorHAnsi" w:hAnsiTheme="minorHAnsi"/>
      <w:color w:val="991F3D" w:themeColor="text2"/>
      <w:sz w:val="14"/>
      <w:szCs w:val="22"/>
      <w:lang w:eastAsia="en-US"/>
    </w:rPr>
  </w:style>
  <w:style w:type="paragraph" w:styleId="Textedebulles">
    <w:name w:val="Balloon Text"/>
    <w:basedOn w:val="Normal"/>
    <w:link w:val="TextedebullesCar"/>
    <w:uiPriority w:val="99"/>
    <w:semiHidden/>
    <w:unhideWhenUsed/>
    <w:rsid w:val="00690436"/>
    <w:pPr>
      <w:spacing w:line="240" w:lineRule="auto"/>
    </w:pPr>
    <w:rPr>
      <w:rFonts w:ascii="Tahoma" w:hAnsi="Tahoma" w:cs="Tahoma"/>
      <w:sz w:val="16"/>
      <w:szCs w:val="16"/>
    </w:rPr>
  </w:style>
  <w:style w:type="character" w:customStyle="1" w:styleId="TextedebullesCar">
    <w:name w:val="Texte de bulles Car"/>
    <w:link w:val="Textedebulles"/>
    <w:uiPriority w:val="99"/>
    <w:semiHidden/>
    <w:rsid w:val="00690436"/>
    <w:rPr>
      <w:rFonts w:ascii="Tahoma" w:hAnsi="Tahoma" w:cs="Tahoma"/>
      <w:sz w:val="16"/>
      <w:szCs w:val="16"/>
    </w:rPr>
  </w:style>
  <w:style w:type="paragraph" w:customStyle="1" w:styleId="Intro">
    <w:name w:val="Intro"/>
    <w:basedOn w:val="Normal"/>
    <w:next w:val="Corpsdetexte"/>
    <w:uiPriority w:val="3"/>
    <w:qFormat/>
    <w:rsid w:val="00270994"/>
    <w:pPr>
      <w:spacing w:before="120" w:after="240"/>
      <w:contextualSpacing/>
    </w:pPr>
    <w:rPr>
      <w:color w:val="363534" w:themeColor="text1"/>
      <w:spacing w:val="-5"/>
      <w:sz w:val="28"/>
    </w:rPr>
  </w:style>
  <w:style w:type="paragraph" w:styleId="Liste">
    <w:name w:val="List"/>
    <w:basedOn w:val="Normal"/>
    <w:uiPriority w:val="99"/>
    <w:semiHidden/>
    <w:unhideWhenUsed/>
    <w:rsid w:val="009209E7"/>
    <w:pPr>
      <w:ind w:left="360" w:hanging="360"/>
      <w:contextualSpacing/>
    </w:pPr>
  </w:style>
  <w:style w:type="paragraph" w:customStyle="1" w:styleId="ListParagraph-Level2">
    <w:name w:val="List Paragraph - Level 2"/>
    <w:basedOn w:val="Paragraphedeliste"/>
    <w:uiPriority w:val="99"/>
    <w:semiHidden/>
    <w:unhideWhenUsed/>
    <w:rsid w:val="00F14B12"/>
    <w:pPr>
      <w:ind w:left="720"/>
    </w:pPr>
  </w:style>
  <w:style w:type="paragraph" w:styleId="Normalcentr">
    <w:name w:val="Block Text"/>
    <w:basedOn w:val="Normal"/>
    <w:next w:val="Corpsdetexte"/>
    <w:uiPriority w:val="99"/>
    <w:qFormat/>
    <w:rsid w:val="00F80A23"/>
    <w:pPr>
      <w:pBdr>
        <w:top w:val="single" w:sz="2" w:space="10" w:color="FFFFFF" w:themeColor="background1"/>
        <w:left w:val="single" w:sz="2" w:space="10" w:color="FFFFFF" w:themeColor="background1"/>
        <w:bottom w:val="single" w:sz="2" w:space="10" w:color="FFFFFF" w:themeColor="background1"/>
        <w:right w:val="single" w:sz="2" w:space="10" w:color="FFFFFF" w:themeColor="background1"/>
      </w:pBdr>
      <w:shd w:val="clear" w:color="auto" w:fill="991F3D" w:themeFill="accent2"/>
      <w:ind w:left="216" w:right="216"/>
    </w:pPr>
    <w:rPr>
      <w:rFonts w:eastAsiaTheme="minorEastAsia" w:cstheme="minorBidi"/>
      <w:iCs/>
      <w:color w:val="FFFFFF" w:themeColor="background1"/>
    </w:rPr>
  </w:style>
  <w:style w:type="paragraph" w:customStyle="1" w:styleId="Note">
    <w:name w:val="Note"/>
    <w:basedOn w:val="Normal"/>
    <w:next w:val="Corpsdetexte"/>
    <w:uiPriority w:val="3"/>
    <w:qFormat/>
    <w:rsid w:val="001B7709"/>
    <w:pPr>
      <w:pBdr>
        <w:top w:val="single" w:sz="2" w:space="6" w:color="auto"/>
      </w:pBdr>
      <w:spacing w:before="60" w:after="60" w:line="240" w:lineRule="auto"/>
    </w:pPr>
    <w:rPr>
      <w:sz w:val="14"/>
    </w:rPr>
  </w:style>
  <w:style w:type="character" w:styleId="Numrodepage">
    <w:name w:val="page number"/>
    <w:basedOn w:val="Policepardfaut"/>
    <w:uiPriority w:val="99"/>
    <w:unhideWhenUsed/>
    <w:qFormat/>
    <w:rsid w:val="00D34AD6"/>
    <w:rPr>
      <w:b/>
      <w:color w:val="991F3D" w:themeColor="accent2"/>
      <w:sz w:val="18"/>
    </w:rPr>
  </w:style>
  <w:style w:type="paragraph" w:styleId="TM1">
    <w:name w:val="toc 1"/>
    <w:next w:val="Corpsdetexte"/>
    <w:autoRedefine/>
    <w:uiPriority w:val="39"/>
    <w:rsid w:val="00C0136A"/>
    <w:pPr>
      <w:spacing w:before="120" w:after="120"/>
    </w:pPr>
    <w:rPr>
      <w:rFonts w:asciiTheme="minorHAnsi" w:hAnsiTheme="minorHAnsi" w:cstheme="minorHAnsi"/>
      <w:b/>
      <w:bCs/>
      <w:caps/>
      <w:lang w:eastAsia="en-US"/>
    </w:rPr>
  </w:style>
  <w:style w:type="paragraph" w:styleId="TM2">
    <w:name w:val="toc 2"/>
    <w:basedOn w:val="Titre2"/>
    <w:next w:val="Corpsdetexte"/>
    <w:autoRedefine/>
    <w:uiPriority w:val="39"/>
    <w:rsid w:val="005153E1"/>
    <w:pPr>
      <w:numPr>
        <w:ilvl w:val="0"/>
        <w:numId w:val="0"/>
      </w:numPr>
      <w:spacing w:before="0" w:after="0" w:line="288" w:lineRule="auto"/>
      <w:ind w:left="180"/>
      <w:outlineLvl w:val="9"/>
    </w:pPr>
    <w:rPr>
      <w:rFonts w:asciiTheme="minorHAnsi" w:hAnsiTheme="minorHAnsi" w:cstheme="minorHAnsi"/>
      <w:b w:val="0"/>
      <w:bCs w:val="0"/>
      <w:color w:val="auto"/>
      <w:sz w:val="20"/>
      <w:szCs w:val="20"/>
    </w:rPr>
  </w:style>
  <w:style w:type="paragraph" w:styleId="TM3">
    <w:name w:val="toc 3"/>
    <w:basedOn w:val="Titre3"/>
    <w:next w:val="Corpsdetexte"/>
    <w:autoRedefine/>
    <w:uiPriority w:val="39"/>
    <w:rsid w:val="00477867"/>
    <w:pPr>
      <w:numPr>
        <w:numId w:val="0"/>
      </w:numPr>
      <w:tabs>
        <w:tab w:val="right" w:leader="dot" w:pos="9771"/>
      </w:tabs>
      <w:spacing w:before="0" w:line="288" w:lineRule="auto"/>
      <w:ind w:left="360"/>
      <w:outlineLvl w:val="9"/>
    </w:pPr>
    <w:rPr>
      <w:rFonts w:asciiTheme="minorHAnsi" w:hAnsiTheme="minorHAnsi" w:cstheme="minorHAnsi"/>
      <w:b w:val="0"/>
      <w:i/>
      <w:iCs/>
      <w:caps w:val="0"/>
      <w:color w:val="auto"/>
      <w:sz w:val="20"/>
      <w:szCs w:val="20"/>
    </w:rPr>
  </w:style>
  <w:style w:type="character" w:styleId="Lienhypertexte">
    <w:name w:val="Hyperlink"/>
    <w:basedOn w:val="Policepardfaut"/>
    <w:uiPriority w:val="99"/>
    <w:unhideWhenUsed/>
    <w:qFormat/>
    <w:rsid w:val="00896DFC"/>
    <w:rPr>
      <w:color w:val="991F3D" w:themeColor="accent2"/>
      <w:u w:val="single"/>
    </w:rPr>
  </w:style>
  <w:style w:type="paragraph" w:styleId="TM4">
    <w:name w:val="toc 4"/>
    <w:basedOn w:val="Titre4"/>
    <w:next w:val="Corpsdetexte"/>
    <w:uiPriority w:val="39"/>
    <w:rsid w:val="00C0136A"/>
    <w:pPr>
      <w:numPr>
        <w:numId w:val="0"/>
      </w:numPr>
      <w:spacing w:before="0" w:line="288" w:lineRule="auto"/>
      <w:ind w:left="540"/>
      <w:outlineLvl w:val="9"/>
    </w:pPr>
    <w:rPr>
      <w:rFonts w:asciiTheme="minorHAnsi" w:hAnsiTheme="minorHAnsi" w:cstheme="minorHAnsi"/>
      <w:b w:val="0"/>
      <w:bCs w:val="0"/>
      <w:iCs w:val="0"/>
      <w:color w:val="auto"/>
      <w:sz w:val="18"/>
      <w:szCs w:val="18"/>
    </w:rPr>
  </w:style>
  <w:style w:type="paragraph" w:styleId="TM5">
    <w:name w:val="toc 5"/>
    <w:basedOn w:val="Titre5"/>
    <w:next w:val="Corpsdetexte"/>
    <w:autoRedefine/>
    <w:uiPriority w:val="39"/>
    <w:rsid w:val="00B50389"/>
    <w:pPr>
      <w:spacing w:before="0" w:line="288" w:lineRule="auto"/>
      <w:ind w:left="720"/>
      <w:outlineLvl w:val="9"/>
    </w:pPr>
    <w:rPr>
      <w:rFonts w:asciiTheme="minorHAnsi" w:hAnsiTheme="minorHAnsi" w:cstheme="minorHAnsi"/>
      <w:b w:val="0"/>
      <w:iCs w:val="0"/>
      <w:color w:val="auto"/>
      <w:sz w:val="18"/>
      <w:szCs w:val="18"/>
    </w:rPr>
  </w:style>
  <w:style w:type="table" w:styleId="Grilledutableau">
    <w:name w:val="Table Grid"/>
    <w:basedOn w:val="TableauNormal"/>
    <w:uiPriority w:val="39"/>
    <w:rsid w:val="001A40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GI-Table">
    <w:name w:val="CGI - Table"/>
    <w:basedOn w:val="TableauNormal"/>
    <w:uiPriority w:val="99"/>
    <w:rsid w:val="00D04689"/>
    <w:pPr>
      <w:spacing w:line="240" w:lineRule="auto"/>
    </w:pPr>
    <w:rPr>
      <w:rFonts w:asciiTheme="minorHAnsi" w:hAnsiTheme="minorHAnsi"/>
      <w:sz w:val="16"/>
    </w:rPr>
    <w:tblPr>
      <w:tblBorders>
        <w:bottom w:val="single" w:sz="8" w:space="0" w:color="991F3D" w:themeColor="accent2"/>
      </w:tblBorders>
      <w:tblCellMar>
        <w:top w:w="40" w:type="dxa"/>
        <w:left w:w="100" w:type="dxa"/>
        <w:bottom w:w="40" w:type="dxa"/>
        <w:right w:w="100" w:type="dxa"/>
      </w:tblCellMar>
    </w:tblPr>
    <w:tblStylePr w:type="firstRow">
      <w:pPr>
        <w:wordWrap/>
        <w:spacing w:beforeLines="0" w:beforeAutospacing="0" w:afterLines="0" w:afterAutospacing="0" w:line="240" w:lineRule="auto"/>
      </w:pPr>
      <w:rPr>
        <w:rFonts w:asciiTheme="majorHAnsi" w:hAnsiTheme="majorHAnsi"/>
        <w:b/>
        <w:color w:val="FFFFFF" w:themeColor="background1"/>
        <w:sz w:val="18"/>
      </w:rPr>
      <w:tblPr/>
      <w:tcPr>
        <w:tcBorders>
          <w:top w:val="nil"/>
          <w:left w:val="nil"/>
          <w:bottom w:val="nil"/>
          <w:right w:val="nil"/>
          <w:insideH w:val="nil"/>
          <w:insideV w:val="nil"/>
        </w:tcBorders>
        <w:shd w:val="clear" w:color="auto" w:fill="991F3D" w:themeFill="accent2"/>
        <w:vAlign w:val="bottom"/>
      </w:tcPr>
    </w:tblStylePr>
    <w:tblStylePr w:type="firstCol">
      <w:rPr>
        <w:rFonts w:asciiTheme="minorHAnsi" w:hAnsiTheme="minorHAnsi"/>
        <w:color w:val="363534" w:themeColor="text1"/>
        <w:sz w:val="16"/>
      </w:rPr>
    </w:tblStylePr>
    <w:tblStylePr w:type="nwCell">
      <w:rPr>
        <w:rFonts w:asciiTheme="majorHAnsi" w:hAnsiTheme="majorHAnsi"/>
        <w:b/>
        <w:color w:val="FFFFFF" w:themeColor="background1"/>
        <w:sz w:val="18"/>
      </w:rPr>
    </w:tblStylePr>
  </w:style>
  <w:style w:type="table" w:customStyle="1" w:styleId="Ombrageclair1">
    <w:name w:val="Ombrage clair1"/>
    <w:basedOn w:val="TableauNormal"/>
    <w:uiPriority w:val="60"/>
    <w:rsid w:val="00C729B7"/>
    <w:pPr>
      <w:spacing w:line="240" w:lineRule="auto"/>
    </w:pPr>
    <w:rPr>
      <w:color w:val="282727" w:themeColor="text1" w:themeShade="BF"/>
    </w:rPr>
    <w:tblPr>
      <w:tblStyleRowBandSize w:val="1"/>
      <w:tblStyleColBandSize w:val="1"/>
      <w:tblBorders>
        <w:top w:val="single" w:sz="8" w:space="0" w:color="363534" w:themeColor="text1"/>
        <w:bottom w:val="single" w:sz="8" w:space="0" w:color="363534" w:themeColor="text1"/>
      </w:tblBorders>
    </w:tblPr>
    <w:tblStylePr w:type="fir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la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CCC" w:themeFill="text1" w:themeFillTint="3F"/>
      </w:tcPr>
    </w:tblStylePr>
    <w:tblStylePr w:type="band1Horz">
      <w:tblPr/>
      <w:tcPr>
        <w:tcBorders>
          <w:left w:val="nil"/>
          <w:right w:val="nil"/>
          <w:insideH w:val="nil"/>
          <w:insideV w:val="nil"/>
        </w:tcBorders>
        <w:shd w:val="clear" w:color="auto" w:fill="CECCCC" w:themeFill="text1" w:themeFillTint="3F"/>
      </w:tcPr>
    </w:tblStylePr>
  </w:style>
  <w:style w:type="table" w:customStyle="1" w:styleId="Trameclaire-Accent11">
    <w:name w:val="Trame claire - Accent 11"/>
    <w:basedOn w:val="TableauNormal"/>
    <w:uiPriority w:val="60"/>
    <w:rsid w:val="00C729B7"/>
    <w:pPr>
      <w:spacing w:line="240" w:lineRule="auto"/>
    </w:pPr>
    <w:rPr>
      <w:color w:val="A91228" w:themeColor="accent1" w:themeShade="BF"/>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table" w:styleId="Trameclaire-Accent2">
    <w:name w:val="Light Shading Accent 2"/>
    <w:basedOn w:val="TableauNormal"/>
    <w:uiPriority w:val="60"/>
    <w:rsid w:val="008507F4"/>
    <w:pPr>
      <w:spacing w:line="240" w:lineRule="auto"/>
    </w:pPr>
    <w:rPr>
      <w:color w:val="72172D" w:themeColor="accent2" w:themeShade="BF"/>
    </w:rPr>
    <w:tblPr>
      <w:tblStyleRowBandSize w:val="1"/>
      <w:tblStyleColBandSize w:val="1"/>
      <w:tblBorders>
        <w:top w:val="single" w:sz="8" w:space="0" w:color="991F3D" w:themeColor="accent2"/>
        <w:bottom w:val="single" w:sz="8" w:space="0" w:color="991F3D" w:themeColor="accent2"/>
      </w:tblBorders>
    </w:tblPr>
    <w:tblStylePr w:type="fir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la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BBC8" w:themeFill="accent2" w:themeFillTint="3F"/>
      </w:tcPr>
    </w:tblStylePr>
    <w:tblStylePr w:type="band1Horz">
      <w:tblPr/>
      <w:tcPr>
        <w:tcBorders>
          <w:left w:val="nil"/>
          <w:right w:val="nil"/>
          <w:insideH w:val="nil"/>
          <w:insideV w:val="nil"/>
        </w:tcBorders>
        <w:shd w:val="clear" w:color="auto" w:fill="F1BBC8" w:themeFill="accent2" w:themeFillTint="3F"/>
      </w:tcPr>
    </w:tblStylePr>
  </w:style>
  <w:style w:type="paragraph" w:customStyle="1" w:styleId="Tableau-Texte">
    <w:name w:val="Tableau - Texte"/>
    <w:basedOn w:val="Normal"/>
    <w:uiPriority w:val="18"/>
    <w:qFormat/>
    <w:rsid w:val="00D80E99"/>
    <w:pPr>
      <w:spacing w:line="240" w:lineRule="auto"/>
    </w:pPr>
    <w:rPr>
      <w:color w:val="363534" w:themeColor="text1"/>
      <w:sz w:val="16"/>
    </w:rPr>
  </w:style>
  <w:style w:type="paragraph" w:customStyle="1" w:styleId="Tableau-Titre">
    <w:name w:val="Tableau - Titre"/>
    <w:basedOn w:val="Normal"/>
    <w:uiPriority w:val="18"/>
    <w:qFormat/>
    <w:rsid w:val="00756E5D"/>
    <w:pPr>
      <w:spacing w:line="240" w:lineRule="auto"/>
    </w:pPr>
    <w:rPr>
      <w:b/>
    </w:rPr>
  </w:style>
  <w:style w:type="paragraph" w:customStyle="1" w:styleId="Tableau-Sous-titre">
    <w:name w:val="Tableau - Sous-titre"/>
    <w:basedOn w:val="Normal"/>
    <w:uiPriority w:val="18"/>
    <w:qFormat/>
    <w:rsid w:val="00D80E99"/>
    <w:rPr>
      <w:szCs w:val="18"/>
    </w:rPr>
  </w:style>
  <w:style w:type="paragraph" w:styleId="Listepuces">
    <w:name w:val="List Bullet"/>
    <w:basedOn w:val="Normal"/>
    <w:uiPriority w:val="10"/>
    <w:qFormat/>
    <w:rsid w:val="0098745B"/>
    <w:pPr>
      <w:numPr>
        <w:numId w:val="1"/>
      </w:numPr>
      <w:spacing w:after="40"/>
    </w:pPr>
    <w:rPr>
      <w:sz w:val="22"/>
    </w:rPr>
  </w:style>
  <w:style w:type="paragraph" w:styleId="Listepuces2">
    <w:name w:val="List Bullet 2"/>
    <w:basedOn w:val="Normal"/>
    <w:next w:val="Listepuces"/>
    <w:uiPriority w:val="1"/>
    <w:qFormat/>
    <w:rsid w:val="00FB2A64"/>
    <w:pPr>
      <w:numPr>
        <w:numId w:val="2"/>
      </w:numPr>
      <w:spacing w:after="40"/>
    </w:pPr>
  </w:style>
  <w:style w:type="paragraph" w:styleId="Listepuces3">
    <w:name w:val="List Bullet 3"/>
    <w:basedOn w:val="Normal"/>
    <w:next w:val="Listepuces2"/>
    <w:uiPriority w:val="1"/>
    <w:qFormat/>
    <w:rsid w:val="00FB2A64"/>
    <w:pPr>
      <w:numPr>
        <w:numId w:val="3"/>
      </w:numPr>
      <w:spacing w:after="40"/>
    </w:pPr>
  </w:style>
  <w:style w:type="paragraph" w:customStyle="1" w:styleId="Encadr-Corpsdetexte">
    <w:name w:val="Encadré - Corps de texte"/>
    <w:basedOn w:val="Corpsdetexte"/>
    <w:uiPriority w:val="19"/>
    <w:qFormat/>
    <w:rsid w:val="00D41AA3"/>
    <w:rPr>
      <w:sz w:val="16"/>
    </w:rPr>
  </w:style>
  <w:style w:type="paragraph" w:customStyle="1" w:styleId="Encadr-Titre">
    <w:name w:val="Encadré - Titre"/>
    <w:basedOn w:val="Encadr-Corpsdetexte"/>
    <w:uiPriority w:val="19"/>
    <w:qFormat/>
    <w:rsid w:val="00074A44"/>
    <w:pPr>
      <w:spacing w:before="120"/>
    </w:pPr>
    <w:rPr>
      <w:b/>
      <w:sz w:val="20"/>
    </w:rPr>
  </w:style>
  <w:style w:type="paragraph" w:customStyle="1" w:styleId="Encadr-Citation">
    <w:name w:val="Encadré - Citation"/>
    <w:basedOn w:val="Citation"/>
    <w:uiPriority w:val="19"/>
    <w:qFormat/>
    <w:rsid w:val="00D1046D"/>
    <w:pPr>
      <w:spacing w:before="60" w:after="60"/>
    </w:pPr>
    <w:rPr>
      <w:color w:val="auto"/>
      <w:sz w:val="24"/>
    </w:rPr>
  </w:style>
  <w:style w:type="paragraph" w:customStyle="1" w:styleId="Auteur">
    <w:name w:val="Auteur"/>
    <w:basedOn w:val="Corpsdetexte"/>
    <w:uiPriority w:val="99"/>
    <w:qFormat/>
    <w:rsid w:val="00910400"/>
    <w:pPr>
      <w:spacing w:before="0" w:after="80"/>
      <w:ind w:left="960"/>
    </w:pPr>
    <w:rPr>
      <w:b/>
    </w:rPr>
  </w:style>
  <w:style w:type="paragraph" w:styleId="Date">
    <w:name w:val="Date"/>
    <w:basedOn w:val="Normal"/>
    <w:next w:val="Normal"/>
    <w:link w:val="DateCar"/>
    <w:uiPriority w:val="99"/>
    <w:rsid w:val="00910400"/>
    <w:pPr>
      <w:ind w:left="960"/>
    </w:pPr>
    <w:rPr>
      <w:sz w:val="20"/>
    </w:rPr>
  </w:style>
  <w:style w:type="character" w:customStyle="1" w:styleId="DateCar">
    <w:name w:val="Date Car"/>
    <w:basedOn w:val="Policepardfaut"/>
    <w:link w:val="Date"/>
    <w:uiPriority w:val="99"/>
    <w:rsid w:val="00910400"/>
    <w:rPr>
      <w:rFonts w:asciiTheme="minorHAnsi" w:hAnsiTheme="minorHAnsi"/>
      <w:szCs w:val="22"/>
      <w:lang w:eastAsia="en-US"/>
    </w:rPr>
  </w:style>
  <w:style w:type="paragraph" w:customStyle="1" w:styleId="Default">
    <w:name w:val="Default"/>
    <w:rsid w:val="007B79DC"/>
    <w:pPr>
      <w:autoSpaceDE w:val="0"/>
      <w:autoSpaceDN w:val="0"/>
      <w:adjustRightInd w:val="0"/>
      <w:spacing w:line="240" w:lineRule="auto"/>
    </w:pPr>
    <w:rPr>
      <w:rFonts w:cs="Arial"/>
      <w:color w:val="000000"/>
      <w:sz w:val="24"/>
      <w:szCs w:val="24"/>
      <w:lang w:val="fr-FR"/>
    </w:rPr>
  </w:style>
  <w:style w:type="paragraph" w:customStyle="1" w:styleId="Coordonnes">
    <w:name w:val="Coordonnées"/>
    <w:basedOn w:val="Normal"/>
    <w:uiPriority w:val="4"/>
    <w:qFormat/>
    <w:rsid w:val="00331C22"/>
    <w:pPr>
      <w:spacing w:line="264" w:lineRule="auto"/>
      <w:jc w:val="center"/>
    </w:pPr>
    <w:rPr>
      <w:rFonts w:eastAsiaTheme="minorHAnsi" w:cstheme="minorBidi"/>
      <w:color w:val="7D7B79" w:themeColor="text1" w:themeTint="A6"/>
      <w:sz w:val="22"/>
      <w:lang w:val="fr-FR"/>
    </w:rPr>
  </w:style>
  <w:style w:type="paragraph" w:customStyle="1" w:styleId="Photo">
    <w:name w:val="Photo"/>
    <w:basedOn w:val="Normal"/>
    <w:uiPriority w:val="1"/>
    <w:qFormat/>
    <w:rsid w:val="00331C22"/>
    <w:pPr>
      <w:spacing w:line="240" w:lineRule="auto"/>
      <w:jc w:val="center"/>
    </w:pPr>
    <w:rPr>
      <w:rFonts w:eastAsiaTheme="minorHAnsi" w:cstheme="minorBidi"/>
      <w:color w:val="7D7B79" w:themeColor="text1" w:themeTint="A6"/>
      <w:sz w:val="22"/>
      <w:lang w:val="fr-FR"/>
    </w:rPr>
  </w:style>
  <w:style w:type="paragraph" w:styleId="Listenumros">
    <w:name w:val="List Number"/>
    <w:basedOn w:val="Normal"/>
    <w:uiPriority w:val="11"/>
    <w:unhideWhenUsed/>
    <w:qFormat/>
    <w:rsid w:val="00331C22"/>
    <w:pPr>
      <w:tabs>
        <w:tab w:val="num" w:pos="360"/>
      </w:tabs>
      <w:spacing w:before="120" w:after="200" w:line="264" w:lineRule="auto"/>
      <w:ind w:left="360" w:hanging="360"/>
      <w:contextualSpacing/>
      <w:jc w:val="both"/>
    </w:pPr>
    <w:rPr>
      <w:rFonts w:eastAsiaTheme="minorHAnsi" w:cstheme="minorBidi"/>
      <w:color w:val="7D7B79" w:themeColor="text1" w:themeTint="A6"/>
      <w:sz w:val="22"/>
      <w:lang w:val="fr-FR"/>
    </w:rPr>
  </w:style>
  <w:style w:type="character" w:customStyle="1" w:styleId="Corpsdetexte3Car">
    <w:name w:val="Corps de texte 3 Car"/>
    <w:basedOn w:val="Policepardfaut"/>
    <w:link w:val="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Corpsdetexte3">
    <w:name w:val="Body Text 3"/>
    <w:basedOn w:val="Normal"/>
    <w:link w:val="Corpsdetexte3Car"/>
    <w:uiPriority w:val="99"/>
    <w:semiHidden/>
    <w:unhideWhenUsed/>
    <w:rsid w:val="00331C22"/>
    <w:pPr>
      <w:spacing w:before="120" w:after="120" w:line="264" w:lineRule="auto"/>
      <w:jc w:val="both"/>
    </w:pPr>
    <w:rPr>
      <w:rFonts w:eastAsiaTheme="minorHAnsi" w:cstheme="minorBidi"/>
      <w:color w:val="7D7B79" w:themeColor="text1" w:themeTint="A6"/>
      <w:sz w:val="22"/>
      <w:szCs w:val="16"/>
      <w:lang w:val="fr-FR"/>
    </w:rPr>
  </w:style>
  <w:style w:type="character" w:customStyle="1" w:styleId="Retraitcorpsdetexte3Car">
    <w:name w:val="Retrait corps de texte 3 Car"/>
    <w:basedOn w:val="Policepardfaut"/>
    <w:link w:val="Retrait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Retraitcorpsdetexte3">
    <w:name w:val="Body Text Indent 3"/>
    <w:basedOn w:val="Normal"/>
    <w:link w:val="Retraitcorpsdetexte3Car"/>
    <w:uiPriority w:val="99"/>
    <w:semiHidden/>
    <w:unhideWhenUsed/>
    <w:rsid w:val="00331C22"/>
    <w:pPr>
      <w:spacing w:before="120" w:after="120" w:line="264" w:lineRule="auto"/>
      <w:ind w:left="360"/>
      <w:jc w:val="both"/>
    </w:pPr>
    <w:rPr>
      <w:rFonts w:eastAsiaTheme="minorHAnsi" w:cstheme="minorBidi"/>
      <w:color w:val="7D7B79" w:themeColor="text1" w:themeTint="A6"/>
      <w:sz w:val="22"/>
      <w:szCs w:val="16"/>
      <w:lang w:val="fr-FR"/>
    </w:rPr>
  </w:style>
  <w:style w:type="character" w:customStyle="1" w:styleId="CommentaireCar">
    <w:name w:val="Commentaire Car"/>
    <w:basedOn w:val="Policepardfaut"/>
    <w:link w:val="Commentaire"/>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Commentaire">
    <w:name w:val="annotation text"/>
    <w:basedOn w:val="Normal"/>
    <w:link w:val="CommentaireCar"/>
    <w:uiPriority w:val="99"/>
    <w:semiHidden/>
    <w:unhideWhenUsed/>
    <w:rsid w:val="00331C22"/>
    <w:pPr>
      <w:spacing w:before="120" w:after="200" w:line="240" w:lineRule="auto"/>
      <w:jc w:val="both"/>
    </w:pPr>
    <w:rPr>
      <w:rFonts w:eastAsiaTheme="minorHAnsi" w:cstheme="minorBidi"/>
      <w:color w:val="7D7B79" w:themeColor="text1" w:themeTint="A6"/>
      <w:sz w:val="22"/>
      <w:szCs w:val="20"/>
      <w:lang w:val="fr-FR"/>
    </w:rPr>
  </w:style>
  <w:style w:type="character" w:customStyle="1" w:styleId="ObjetducommentaireCar">
    <w:name w:val="Objet du commentaire Car"/>
    <w:basedOn w:val="CommentaireCar"/>
    <w:link w:val="Objetducommentaire"/>
    <w:uiPriority w:val="99"/>
    <w:semiHidden/>
    <w:rsid w:val="00331C22"/>
    <w:rPr>
      <w:rFonts w:asciiTheme="minorHAnsi" w:eastAsiaTheme="minorHAnsi" w:hAnsiTheme="minorHAnsi" w:cstheme="minorBidi"/>
      <w:b/>
      <w:bCs/>
      <w:color w:val="7D7B79" w:themeColor="text1" w:themeTint="A6"/>
      <w:sz w:val="22"/>
      <w:lang w:val="fr-FR" w:eastAsia="en-US"/>
    </w:rPr>
  </w:style>
  <w:style w:type="paragraph" w:styleId="Objetducommentaire">
    <w:name w:val="annotation subject"/>
    <w:basedOn w:val="Commentaire"/>
    <w:next w:val="Commentaire"/>
    <w:link w:val="ObjetducommentaireCar"/>
    <w:uiPriority w:val="99"/>
    <w:semiHidden/>
    <w:unhideWhenUsed/>
    <w:rsid w:val="00331C22"/>
    <w:rPr>
      <w:b/>
      <w:bCs/>
    </w:rPr>
  </w:style>
  <w:style w:type="character" w:customStyle="1" w:styleId="ExplorateurdedocumentsCar">
    <w:name w:val="Explorateur de documents Car"/>
    <w:basedOn w:val="Policepardfaut"/>
    <w:link w:val="Explorateurdedocuments"/>
    <w:uiPriority w:val="99"/>
    <w:semiHidden/>
    <w:rsid w:val="00331C22"/>
    <w:rPr>
      <w:rFonts w:ascii="Segoe UI" w:eastAsiaTheme="minorHAnsi" w:hAnsi="Segoe UI" w:cs="Segoe UI"/>
      <w:color w:val="7D7B79" w:themeColor="text1" w:themeTint="A6"/>
      <w:sz w:val="22"/>
      <w:szCs w:val="16"/>
      <w:lang w:val="fr-FR" w:eastAsia="en-US"/>
    </w:rPr>
  </w:style>
  <w:style w:type="paragraph" w:styleId="Explorateurdedocuments">
    <w:name w:val="Document Map"/>
    <w:basedOn w:val="Normal"/>
    <w:link w:val="ExplorateurdedocumentsCar"/>
    <w:uiPriority w:val="99"/>
    <w:semiHidden/>
    <w:unhideWhenUsed/>
    <w:rsid w:val="00331C22"/>
    <w:pPr>
      <w:spacing w:line="240" w:lineRule="auto"/>
      <w:jc w:val="both"/>
    </w:pPr>
    <w:rPr>
      <w:rFonts w:ascii="Segoe UI" w:eastAsiaTheme="minorHAnsi" w:hAnsi="Segoe UI" w:cs="Segoe UI"/>
      <w:color w:val="7D7B79" w:themeColor="text1" w:themeTint="A6"/>
      <w:sz w:val="22"/>
      <w:szCs w:val="16"/>
      <w:lang w:val="fr-FR"/>
    </w:rPr>
  </w:style>
  <w:style w:type="character" w:customStyle="1" w:styleId="NotedefinCar">
    <w:name w:val="Note de fin Car"/>
    <w:basedOn w:val="Policepardfaut"/>
    <w:link w:val="Notedefin"/>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Notedefin">
    <w:name w:val="endnote text"/>
    <w:basedOn w:val="Normal"/>
    <w:link w:val="NotedefinCar"/>
    <w:uiPriority w:val="99"/>
    <w:semiHidden/>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NotedebasdepageCar">
    <w:name w:val="Note de bas de page Car"/>
    <w:basedOn w:val="Policepardfaut"/>
    <w:link w:val="Notedebasdepage"/>
    <w:uiPriority w:val="99"/>
    <w:rsid w:val="00331C22"/>
    <w:rPr>
      <w:rFonts w:asciiTheme="minorHAnsi" w:eastAsiaTheme="minorHAnsi" w:hAnsiTheme="minorHAnsi" w:cstheme="minorBidi"/>
      <w:color w:val="7D7B79" w:themeColor="text1" w:themeTint="A6"/>
      <w:sz w:val="22"/>
      <w:lang w:val="fr-FR" w:eastAsia="en-US"/>
    </w:rPr>
  </w:style>
  <w:style w:type="paragraph" w:styleId="Notedebasdepage">
    <w:name w:val="footnote text"/>
    <w:basedOn w:val="Normal"/>
    <w:link w:val="NotedebasdepageCar"/>
    <w:uiPriority w:val="99"/>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PrformatHTMLCar">
    <w:name w:val="Préformaté HTML Car"/>
    <w:basedOn w:val="Policepardfaut"/>
    <w:link w:val="PrformatHTML"/>
    <w:uiPriority w:val="99"/>
    <w:semiHidden/>
    <w:rsid w:val="00331C22"/>
    <w:rPr>
      <w:rFonts w:ascii="Consolas" w:eastAsiaTheme="minorHAnsi" w:hAnsi="Consolas" w:cstheme="minorBidi"/>
      <w:color w:val="7D7B79" w:themeColor="text1" w:themeTint="A6"/>
      <w:sz w:val="22"/>
      <w:lang w:val="fr-FR" w:eastAsia="en-US"/>
    </w:rPr>
  </w:style>
  <w:style w:type="paragraph" w:styleId="PrformatHTML">
    <w:name w:val="HTML Preformatted"/>
    <w:basedOn w:val="Normal"/>
    <w:link w:val="PrformatHTML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0"/>
      <w:lang w:val="fr-FR"/>
    </w:rPr>
  </w:style>
  <w:style w:type="character" w:customStyle="1" w:styleId="TextedemacroCar">
    <w:name w:val="Texte de macro Car"/>
    <w:basedOn w:val="Policepardfaut"/>
    <w:link w:val="Textedemacro"/>
    <w:uiPriority w:val="99"/>
    <w:semiHidden/>
    <w:rsid w:val="00331C22"/>
    <w:rPr>
      <w:rFonts w:ascii="Consolas" w:eastAsiaTheme="minorHAnsi" w:hAnsi="Consolas" w:cstheme="minorBidi"/>
      <w:color w:val="7D7B79" w:themeColor="text1" w:themeTint="A6"/>
      <w:sz w:val="22"/>
      <w:lang w:val="fr-FR" w:eastAsia="en-US"/>
    </w:rPr>
  </w:style>
  <w:style w:type="paragraph" w:styleId="Textedemacro">
    <w:name w:val="macro"/>
    <w:link w:val="TextedemacroCar"/>
    <w:uiPriority w:val="99"/>
    <w:semiHidden/>
    <w:unhideWhenUsed/>
    <w:rsid w:val="00331C22"/>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eastAsiaTheme="minorHAnsi" w:hAnsi="Consolas" w:cstheme="minorBidi"/>
      <w:color w:val="7D7B79" w:themeColor="text1" w:themeTint="A6"/>
      <w:sz w:val="22"/>
      <w:lang w:val="fr-FR" w:eastAsia="en-US"/>
    </w:rPr>
  </w:style>
  <w:style w:type="character" w:customStyle="1" w:styleId="TextebrutCar">
    <w:name w:val="Texte brut Car"/>
    <w:basedOn w:val="Policepardfaut"/>
    <w:link w:val="Textebrut"/>
    <w:uiPriority w:val="99"/>
    <w:semiHidden/>
    <w:rsid w:val="00331C22"/>
    <w:rPr>
      <w:rFonts w:ascii="Consolas" w:eastAsiaTheme="minorHAnsi" w:hAnsi="Consolas" w:cstheme="minorBidi"/>
      <w:color w:val="7D7B79" w:themeColor="text1" w:themeTint="A6"/>
      <w:sz w:val="22"/>
      <w:szCs w:val="21"/>
      <w:lang w:val="fr-FR" w:eastAsia="en-US"/>
    </w:rPr>
  </w:style>
  <w:style w:type="paragraph" w:styleId="Textebrut">
    <w:name w:val="Plain Text"/>
    <w:basedOn w:val="Normal"/>
    <w:link w:val="Textebrut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1"/>
      <w:lang w:val="fr-FR"/>
    </w:rPr>
  </w:style>
  <w:style w:type="table" w:styleId="TableauGrille1Clair">
    <w:name w:val="Grid Table 1 Light"/>
    <w:basedOn w:val="TableauNormal"/>
    <w:uiPriority w:val="46"/>
    <w:rsid w:val="00331C22"/>
    <w:pPr>
      <w:spacing w:before="120" w:line="240" w:lineRule="auto"/>
    </w:pPr>
    <w:rPr>
      <w:rFonts w:asciiTheme="minorHAnsi" w:eastAsiaTheme="minorHAnsi" w:hAnsiTheme="minorHAnsi" w:cstheme="minorBidi"/>
      <w:color w:val="7D7B79" w:themeColor="text1" w:themeTint="A6"/>
      <w:sz w:val="22"/>
      <w:szCs w:val="22"/>
      <w:lang w:val="fr-FR" w:eastAsia="en-US"/>
    </w:rPr>
    <w:tblPr>
      <w:tblStyleRowBandSize w:val="1"/>
      <w:tblStyleColBandSize w:val="1"/>
      <w:tblBorders>
        <w:top w:val="single" w:sz="4" w:space="0" w:color="AFAEAC" w:themeColor="text1" w:themeTint="66"/>
        <w:left w:val="single" w:sz="4" w:space="0" w:color="AFAEAC" w:themeColor="text1" w:themeTint="66"/>
        <w:bottom w:val="single" w:sz="4" w:space="0" w:color="AFAEAC" w:themeColor="text1" w:themeTint="66"/>
        <w:right w:val="single" w:sz="4" w:space="0" w:color="AFAEAC" w:themeColor="text1" w:themeTint="66"/>
        <w:insideH w:val="single" w:sz="4" w:space="0" w:color="AFAEAC" w:themeColor="text1" w:themeTint="66"/>
        <w:insideV w:val="single" w:sz="4" w:space="0" w:color="AFAEAC" w:themeColor="text1" w:themeTint="66"/>
      </w:tblBorders>
    </w:tblPr>
    <w:tblStylePr w:type="firstRow">
      <w:rPr>
        <w:b/>
        <w:bCs/>
      </w:rPr>
      <w:tblPr/>
      <w:tcPr>
        <w:tcBorders>
          <w:bottom w:val="single" w:sz="12" w:space="0" w:color="888583" w:themeColor="text1" w:themeTint="99"/>
        </w:tcBorders>
      </w:tcPr>
    </w:tblStylePr>
    <w:tblStylePr w:type="lastRow">
      <w:rPr>
        <w:b/>
        <w:bCs/>
      </w:rPr>
      <w:tblPr/>
      <w:tcPr>
        <w:tcBorders>
          <w:top w:val="double" w:sz="2" w:space="0" w:color="888583" w:themeColor="text1" w:themeTint="99"/>
        </w:tcBorders>
      </w:tcPr>
    </w:tblStylePr>
    <w:tblStylePr w:type="firstCol">
      <w:rPr>
        <w:b/>
        <w:bCs/>
      </w:rPr>
    </w:tblStylePr>
    <w:tblStylePr w:type="lastCol">
      <w:rPr>
        <w:b/>
        <w:bCs/>
      </w:rPr>
    </w:tblStylePr>
  </w:style>
  <w:style w:type="paragraph" w:customStyle="1" w:styleId="DecimalAligned">
    <w:name w:val="Decimal Aligned"/>
    <w:basedOn w:val="Normal"/>
    <w:uiPriority w:val="40"/>
    <w:qFormat/>
    <w:rsid w:val="009514A2"/>
    <w:pPr>
      <w:tabs>
        <w:tab w:val="decimal" w:pos="360"/>
      </w:tabs>
      <w:spacing w:after="200" w:line="276" w:lineRule="auto"/>
    </w:pPr>
    <w:rPr>
      <w:rFonts w:eastAsiaTheme="minorEastAsia"/>
      <w:sz w:val="22"/>
      <w:lang w:val="fr-FR" w:eastAsia="fr-FR"/>
    </w:rPr>
  </w:style>
  <w:style w:type="table" w:styleId="Trameclaire-Accent1">
    <w:name w:val="Light Shading Accent 1"/>
    <w:basedOn w:val="TableauNormal"/>
    <w:uiPriority w:val="60"/>
    <w:rsid w:val="009514A2"/>
    <w:pPr>
      <w:spacing w:line="240" w:lineRule="auto"/>
    </w:pPr>
    <w:rPr>
      <w:rFonts w:asciiTheme="minorHAnsi" w:eastAsiaTheme="minorEastAsia" w:hAnsiTheme="minorHAnsi" w:cstheme="minorBidi"/>
      <w:color w:val="A91228" w:themeColor="accent1" w:themeShade="BF"/>
      <w:sz w:val="22"/>
      <w:szCs w:val="22"/>
      <w:lang w:val="fr-FR" w:eastAsia="fr-FR"/>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character" w:styleId="Numrodeligne">
    <w:name w:val="line number"/>
    <w:basedOn w:val="Policepardfaut"/>
    <w:uiPriority w:val="99"/>
    <w:semiHidden/>
    <w:unhideWhenUsed/>
    <w:rsid w:val="005D1709"/>
  </w:style>
  <w:style w:type="paragraph" w:styleId="TM6">
    <w:name w:val="toc 6"/>
    <w:basedOn w:val="Normal"/>
    <w:next w:val="Normal"/>
    <w:autoRedefine/>
    <w:uiPriority w:val="39"/>
    <w:unhideWhenUsed/>
    <w:rsid w:val="007C1A3A"/>
    <w:pPr>
      <w:ind w:left="900"/>
    </w:pPr>
    <w:rPr>
      <w:rFonts w:cstheme="minorHAnsi"/>
      <w:szCs w:val="18"/>
    </w:rPr>
  </w:style>
  <w:style w:type="paragraph" w:styleId="TM7">
    <w:name w:val="toc 7"/>
    <w:basedOn w:val="Normal"/>
    <w:next w:val="Normal"/>
    <w:autoRedefine/>
    <w:uiPriority w:val="39"/>
    <w:unhideWhenUsed/>
    <w:rsid w:val="007C1A3A"/>
    <w:pPr>
      <w:ind w:left="1080"/>
    </w:pPr>
    <w:rPr>
      <w:rFonts w:cstheme="minorHAnsi"/>
      <w:szCs w:val="18"/>
    </w:rPr>
  </w:style>
  <w:style w:type="paragraph" w:styleId="TM8">
    <w:name w:val="toc 8"/>
    <w:basedOn w:val="Normal"/>
    <w:next w:val="Normal"/>
    <w:autoRedefine/>
    <w:uiPriority w:val="39"/>
    <w:unhideWhenUsed/>
    <w:rsid w:val="007C1A3A"/>
    <w:pPr>
      <w:ind w:left="1260"/>
    </w:pPr>
    <w:rPr>
      <w:rFonts w:cstheme="minorHAnsi"/>
      <w:szCs w:val="18"/>
    </w:rPr>
  </w:style>
  <w:style w:type="paragraph" w:styleId="TM9">
    <w:name w:val="toc 9"/>
    <w:basedOn w:val="Normal"/>
    <w:next w:val="Normal"/>
    <w:autoRedefine/>
    <w:uiPriority w:val="39"/>
    <w:unhideWhenUsed/>
    <w:rsid w:val="007C1A3A"/>
    <w:pPr>
      <w:ind w:left="1440"/>
    </w:pPr>
    <w:rPr>
      <w:rFonts w:cstheme="minorHAnsi"/>
      <w:szCs w:val="18"/>
    </w:rPr>
  </w:style>
  <w:style w:type="character" w:styleId="Marquedecommentaire">
    <w:name w:val="annotation reference"/>
    <w:basedOn w:val="Policepardfaut"/>
    <w:uiPriority w:val="99"/>
    <w:semiHidden/>
    <w:unhideWhenUsed/>
    <w:rsid w:val="008C242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2318">
      <w:bodyDiv w:val="1"/>
      <w:marLeft w:val="0"/>
      <w:marRight w:val="0"/>
      <w:marTop w:val="0"/>
      <w:marBottom w:val="0"/>
      <w:divBdr>
        <w:top w:val="none" w:sz="0" w:space="0" w:color="auto"/>
        <w:left w:val="none" w:sz="0" w:space="0" w:color="auto"/>
        <w:bottom w:val="none" w:sz="0" w:space="0" w:color="auto"/>
        <w:right w:val="none" w:sz="0" w:space="0" w:color="auto"/>
      </w:divBdr>
    </w:div>
    <w:div w:id="218707332">
      <w:bodyDiv w:val="1"/>
      <w:marLeft w:val="0"/>
      <w:marRight w:val="0"/>
      <w:marTop w:val="0"/>
      <w:marBottom w:val="0"/>
      <w:divBdr>
        <w:top w:val="none" w:sz="0" w:space="0" w:color="auto"/>
        <w:left w:val="none" w:sz="0" w:space="0" w:color="auto"/>
        <w:bottom w:val="none" w:sz="0" w:space="0" w:color="auto"/>
        <w:right w:val="none" w:sz="0" w:space="0" w:color="auto"/>
      </w:divBdr>
    </w:div>
    <w:div w:id="433601672">
      <w:bodyDiv w:val="1"/>
      <w:marLeft w:val="0"/>
      <w:marRight w:val="0"/>
      <w:marTop w:val="0"/>
      <w:marBottom w:val="0"/>
      <w:divBdr>
        <w:top w:val="none" w:sz="0" w:space="0" w:color="auto"/>
        <w:left w:val="none" w:sz="0" w:space="0" w:color="auto"/>
        <w:bottom w:val="none" w:sz="0" w:space="0" w:color="auto"/>
        <w:right w:val="none" w:sz="0" w:space="0" w:color="auto"/>
      </w:divBdr>
    </w:div>
    <w:div w:id="689143012">
      <w:bodyDiv w:val="1"/>
      <w:marLeft w:val="0"/>
      <w:marRight w:val="0"/>
      <w:marTop w:val="0"/>
      <w:marBottom w:val="0"/>
      <w:divBdr>
        <w:top w:val="none" w:sz="0" w:space="0" w:color="auto"/>
        <w:left w:val="none" w:sz="0" w:space="0" w:color="auto"/>
        <w:bottom w:val="none" w:sz="0" w:space="0" w:color="auto"/>
        <w:right w:val="none" w:sz="0" w:space="0" w:color="auto"/>
      </w:divBdr>
    </w:div>
    <w:div w:id="1138650005">
      <w:bodyDiv w:val="1"/>
      <w:marLeft w:val="0"/>
      <w:marRight w:val="0"/>
      <w:marTop w:val="0"/>
      <w:marBottom w:val="0"/>
      <w:divBdr>
        <w:top w:val="none" w:sz="0" w:space="0" w:color="auto"/>
        <w:left w:val="none" w:sz="0" w:space="0" w:color="auto"/>
        <w:bottom w:val="none" w:sz="0" w:space="0" w:color="auto"/>
        <w:right w:val="none" w:sz="0" w:space="0" w:color="auto"/>
      </w:divBdr>
      <w:divsChild>
        <w:div w:id="566767704">
          <w:marLeft w:val="0"/>
          <w:marRight w:val="0"/>
          <w:marTop w:val="0"/>
          <w:marBottom w:val="0"/>
          <w:divBdr>
            <w:top w:val="none" w:sz="0" w:space="0" w:color="auto"/>
            <w:left w:val="none" w:sz="0" w:space="0" w:color="auto"/>
            <w:bottom w:val="none" w:sz="0" w:space="0" w:color="auto"/>
            <w:right w:val="none" w:sz="0" w:space="0" w:color="auto"/>
          </w:divBdr>
          <w:divsChild>
            <w:div w:id="191067121">
              <w:marLeft w:val="0"/>
              <w:marRight w:val="0"/>
              <w:marTop w:val="69"/>
              <w:marBottom w:val="0"/>
              <w:divBdr>
                <w:top w:val="single" w:sz="4" w:space="3" w:color="666666"/>
                <w:left w:val="none" w:sz="0" w:space="0" w:color="auto"/>
                <w:bottom w:val="none" w:sz="0" w:space="0" w:color="auto"/>
                <w:right w:val="none" w:sz="0" w:space="0" w:color="auto"/>
              </w:divBdr>
            </w:div>
          </w:divsChild>
        </w:div>
      </w:divsChild>
    </w:div>
    <w:div w:id="1293944462">
      <w:bodyDiv w:val="1"/>
      <w:marLeft w:val="0"/>
      <w:marRight w:val="0"/>
      <w:marTop w:val="0"/>
      <w:marBottom w:val="0"/>
      <w:divBdr>
        <w:top w:val="none" w:sz="0" w:space="0" w:color="auto"/>
        <w:left w:val="none" w:sz="0" w:space="0" w:color="auto"/>
        <w:bottom w:val="none" w:sz="0" w:space="0" w:color="auto"/>
        <w:right w:val="none" w:sz="0" w:space="0" w:color="auto"/>
      </w:divBdr>
    </w:div>
    <w:div w:id="1666738805">
      <w:bodyDiv w:val="1"/>
      <w:marLeft w:val="0"/>
      <w:marRight w:val="0"/>
      <w:marTop w:val="0"/>
      <w:marBottom w:val="0"/>
      <w:divBdr>
        <w:top w:val="none" w:sz="0" w:space="0" w:color="auto"/>
        <w:left w:val="none" w:sz="0" w:space="0" w:color="auto"/>
        <w:bottom w:val="none" w:sz="0" w:space="0" w:color="auto"/>
        <w:right w:val="none" w:sz="0" w:space="0" w:color="auto"/>
      </w:divBdr>
    </w:div>
    <w:div w:id="1971478139">
      <w:bodyDiv w:val="1"/>
      <w:marLeft w:val="0"/>
      <w:marRight w:val="0"/>
      <w:marTop w:val="0"/>
      <w:marBottom w:val="0"/>
      <w:divBdr>
        <w:top w:val="none" w:sz="0" w:space="0" w:color="auto"/>
        <w:left w:val="none" w:sz="0" w:space="0" w:color="auto"/>
        <w:bottom w:val="none" w:sz="0" w:space="0" w:color="auto"/>
        <w:right w:val="none" w:sz="0" w:space="0" w:color="auto"/>
      </w:divBdr>
      <w:divsChild>
        <w:div w:id="1705445249">
          <w:marLeft w:val="0"/>
          <w:marRight w:val="0"/>
          <w:marTop w:val="0"/>
          <w:marBottom w:val="0"/>
          <w:divBdr>
            <w:top w:val="none" w:sz="0" w:space="0" w:color="auto"/>
            <w:left w:val="none" w:sz="0" w:space="0" w:color="auto"/>
            <w:bottom w:val="none" w:sz="0" w:space="0" w:color="auto"/>
            <w:right w:val="none" w:sz="0" w:space="0" w:color="auto"/>
          </w:divBdr>
          <w:divsChild>
            <w:div w:id="909123315">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fr.wikipedia.org/wiki/Mod%C3%A8le_scientifique" TargetMode="External"/><Relationship Id="rId7" Type="http://schemas.openxmlformats.org/officeDocument/2006/relationships/hyperlink" Target="https://fr.wikipedia.org/wiki/Courant_de_pens%C3%A9e" TargetMode="External"/><Relationship Id="rId2" Type="http://schemas.openxmlformats.org/officeDocument/2006/relationships/hyperlink" Target="https://fr.wikipedia.org/wiki/Monde_(univers)" TargetMode="External"/><Relationship Id="rId1" Type="http://schemas.openxmlformats.org/officeDocument/2006/relationships/hyperlink" Target="https://fr.wikipedia.org/wiki/Repr%C3%A9sentation" TargetMode="External"/><Relationship Id="rId6" Type="http://schemas.openxmlformats.org/officeDocument/2006/relationships/hyperlink" Target="https://fr.wikipedia.org/wiki/Matrice_disciplinaire" TargetMode="External"/><Relationship Id="rId5" Type="http://schemas.openxmlformats.org/officeDocument/2006/relationships/hyperlink" Target="https://fr.wikipedia.org/wiki/Monde_(univers)" TargetMode="External"/><Relationship Id="rId4" Type="http://schemas.openxmlformats.org/officeDocument/2006/relationships/hyperlink" Target="https://fr.wikipedia.org/wiki/Coh%C3%A9rence_(logiqu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microsoft.com/office/2011/relationships/people" Target="peop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customXml" Target="../customXml/item5.xml"/><Relationship Id="rId15" Type="http://schemas.openxmlformats.org/officeDocument/2006/relationships/image" Target="media/image4.emf"/><Relationship Id="rId23" Type="http://schemas.microsoft.com/office/2011/relationships/commentsExtended" Target="commentsExtended.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eader" Target="header1.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3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nan.roux\Documents\WizKit_HTTP_CGI\WizKit\PowerPoint\0209;Word%20Templates\White%20paper\French\NWD;White-paper_Option-A_FR-A4.dotx" TargetMode="External"/></Relationships>
</file>

<file path=word/theme/theme1.xml><?xml version="1.0" encoding="utf-8"?>
<a:theme xmlns:a="http://schemas.openxmlformats.org/drawingml/2006/main" name="Office Theme">
  <a:themeElements>
    <a:clrScheme name="CGI Colour Theme">
      <a:dk1>
        <a:srgbClr val="363534"/>
      </a:dk1>
      <a:lt1>
        <a:srgbClr val="FFFFFF"/>
      </a:lt1>
      <a:dk2>
        <a:srgbClr val="991F3D"/>
      </a:dk2>
      <a:lt2>
        <a:srgbClr val="FFFFFF"/>
      </a:lt2>
      <a:accent1>
        <a:srgbClr val="E31937"/>
      </a:accent1>
      <a:accent2>
        <a:srgbClr val="991F3D"/>
      </a:accent2>
      <a:accent3>
        <a:srgbClr val="FF6A00"/>
      </a:accent3>
      <a:accent4>
        <a:srgbClr val="A1C4D0"/>
      </a:accent4>
      <a:accent5>
        <a:srgbClr val="F2A200"/>
      </a:accent5>
      <a:accent6>
        <a:srgbClr val="A5ACB0"/>
      </a:accent6>
      <a:hlink>
        <a:srgbClr val="E67386"/>
      </a:hlink>
      <a:folHlink>
        <a:srgbClr val="FFAA99"/>
      </a:folHlink>
    </a:clrScheme>
    <a:fontScheme name="CGI police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C8C8C8"/>
        </a:solidFill>
        <a:ln>
          <a:noFill/>
        </a:ln>
      </a:spPr>
      <a:bodyPr rot="0" vert="horz" wrap="square" lIns="152400" tIns="152400" rIns="457200" bIns="15240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7D138075BFA204DBAA0D1D04058109B" ma:contentTypeVersion="86" ma:contentTypeDescription="Create a new document." ma:contentTypeScope="" ma:versionID="78ddadcaf2c709a3c5d5fa4135566598">
  <xsd:schema xmlns:xsd="http://www.w3.org/2001/XMLSchema" xmlns:xs="http://www.w3.org/2001/XMLSchema" xmlns:p="http://schemas.microsoft.com/office/2006/metadata/properties" xmlns:ns1="http://schemas.microsoft.com/sharepoint/v3" xmlns:ns2="d95a5b16-1b8d-4c7c-9ebf-89c0983b6970" targetNamespace="http://schemas.microsoft.com/office/2006/metadata/properties" ma:root="true" ma:fieldsID="48d917f09915b624b31beb7256dc34ae" ns1:_="" ns2:_="">
    <xsd:import namespace="http://schemas.microsoft.com/sharepoint/v3"/>
    <xsd:import namespace="d95a5b16-1b8d-4c7c-9ebf-89c0983b6970"/>
    <xsd:element name="properties">
      <xsd:complexType>
        <xsd:sequence>
          <xsd:element name="documentManagement">
            <xsd:complexType>
              <xsd:all>
                <xsd:element ref="ns2:p43f7bb208e443c9b50eb304fe6606a3" minOccurs="0"/>
                <xsd:element ref="ns2:TaxCatchAll" minOccurs="0"/>
                <xsd:element ref="ns2:TaxCatchAllLabel" minOccurs="0"/>
                <xsd:element ref="ns2:c79d12643ffc4d60ab657aaa1718cc32" minOccurs="0"/>
                <xsd:element ref="ns2:c5aebc35b3e840e5912c276ffe755dcf" minOccurs="0"/>
                <xsd:element ref="ns2:eafb632c3f5c40ba98242be6bbd6bb17" minOccurs="0"/>
                <xsd:element ref="ns2:b0f7c43cb32a4bb99696cc0157e407bc" minOccurs="0"/>
                <xsd:element ref="ns2:o5847c86b23d428c853490e0a9abf024" minOccurs="0"/>
                <xsd:element ref="ns2:ae4bb7bb5e1849a3a75b9d2ac781ba53" minOccurs="0"/>
                <xsd:element ref="ns2:kbc8ce58d0914d5e9641963f23cd2adf" minOccurs="0"/>
                <xsd:element ref="ns2:gd9a5f5f69a84d75ad992b5cd341c76b"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28"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95a5b16-1b8d-4c7c-9ebf-89c0983b6970" elementFormDefault="qualified">
    <xsd:import namespace="http://schemas.microsoft.com/office/2006/documentManagement/types"/>
    <xsd:import namespace="http://schemas.microsoft.com/office/infopath/2007/PartnerControls"/>
    <xsd:element name="p43f7bb208e443c9b50eb304fe6606a3" ma:index="8" nillable="true" ma:taxonomy="true" ma:internalName="p43f7bb208e443c9b50eb304fe6606a3" ma:taxonomyFieldName="Business_x0020_theme" ma:displayName="Topic" ma:readOnly="false" ma:default="" ma:fieldId="{943f7bb2-08e4-43c9-b50e-b304fe6606a3}" ma:taxonomyMulti="true" ma:sspId="c730d5d4-e911-429a-be83-99efcd06639f" ma:termSetId="40e3bc58-7cf7-4ad5-80c9-03b2ad9897ac"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662b4ac2-02b9-4ccd-8625-3c003090dbbe}" ma:internalName="TaxCatchAll" ma:showField="CatchAllData"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662b4ac2-02b9-4ccd-8625-3c003090dbbe}" ma:internalName="TaxCatchAllLabel" ma:readOnly="true" ma:showField="CatchAllDataLabel"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c79d12643ffc4d60ab657aaa1718cc32" ma:index="12" nillable="true" ma:taxonomy="true" ma:internalName="c79d12643ffc4d60ab657aaa1718cc32" ma:taxonomyFieldName="Organisation" ma:displayName="Organization" ma:default="" ma:fieldId="{c79d1264-3ffc-4d60-ab65-7aaa1718cc32}" ma:taxonomyMulti="true" ma:sspId="c730d5d4-e911-429a-be83-99efcd06639f" ma:termSetId="a5b47c7d-3218-4211-987c-a37cca4b0510" ma:anchorId="00000000-0000-0000-0000-000000000000" ma:open="false" ma:isKeyword="false">
      <xsd:complexType>
        <xsd:sequence>
          <xsd:element ref="pc:Terms" minOccurs="0" maxOccurs="1"/>
        </xsd:sequence>
      </xsd:complexType>
    </xsd:element>
    <xsd:element name="c5aebc35b3e840e5912c276ffe755dcf" ma:index="14" nillable="true" ma:taxonomy="true" ma:internalName="c5aebc35b3e840e5912c276ffe755dcf" ma:taxonomyFieldName="Sector" ma:displayName="Industry" ma:readOnly="false" ma:default="" ma:fieldId="{c5aebc35-b3e8-40e5-912c-276ffe755dcf}" ma:taxonomyMulti="true" ma:sspId="c730d5d4-e911-429a-be83-99efcd06639f" ma:termSetId="e51ebaad-fa61-40f4-9e0b-7fe488c7df1c" ma:anchorId="00000000-0000-0000-0000-000000000000" ma:open="false" ma:isKeyword="false">
      <xsd:complexType>
        <xsd:sequence>
          <xsd:element ref="pc:Terms" minOccurs="0" maxOccurs="1"/>
        </xsd:sequence>
      </xsd:complexType>
    </xsd:element>
    <xsd:element name="eafb632c3f5c40ba98242be6bbd6bb17" ma:index="16" nillable="true" ma:taxonomy="true" ma:internalName="eafb632c3f5c40ba98242be6bbd6bb17" ma:taxonomyFieldName="Service_x0020_line" ma:displayName="Service line" ma:default="" ma:fieldId="{eafb632c-3f5c-40ba-9824-2be6bbd6bb17}" ma:taxonomyMulti="true" ma:sspId="c730d5d4-e911-429a-be83-99efcd06639f" ma:termSetId="83301147-ea17-4e88-a9d3-5d2a13ad740e" ma:anchorId="00000000-0000-0000-0000-000000000000" ma:open="false" ma:isKeyword="false">
      <xsd:complexType>
        <xsd:sequence>
          <xsd:element ref="pc:Terms" minOccurs="0" maxOccurs="1"/>
        </xsd:sequence>
      </xsd:complexType>
    </xsd:element>
    <xsd:element name="b0f7c43cb32a4bb99696cc0157e407bc" ma:index="18" nillable="true" ma:taxonomy="true" ma:internalName="b0f7c43cb32a4bb99696cc0157e407bc" ma:taxonomyFieldName="Business_x0020_Practice" ma:displayName="Business Practice" ma:readOnly="false" ma:default="" ma:fieldId="{b0f7c43c-b32a-4bb9-9696-cc0157e407bc}" ma:taxonomyMulti="true" ma:sspId="c730d5d4-e911-429a-be83-99efcd06639f" ma:termSetId="308d2697-ae8d-4a28-b04a-8bdb911d3b8b" ma:anchorId="00000000-0000-0000-0000-000000000000" ma:open="false" ma:isKeyword="false">
      <xsd:complexType>
        <xsd:sequence>
          <xsd:element ref="pc:Terms" minOccurs="0" maxOccurs="1"/>
        </xsd:sequence>
      </xsd:complexType>
    </xsd:element>
    <xsd:element name="o5847c86b23d428c853490e0a9abf024" ma:index="20" nillable="true" ma:taxonomy="true" ma:internalName="o5847c86b23d428c853490e0a9abf024" ma:taxonomyFieldName="Intellectual_x0020_Property" ma:displayName="Intellectual Property" ma:default="" ma:fieldId="{85847c86-b23d-428c-8534-90e0a9abf024}" ma:taxonomyMulti="true" ma:sspId="c730d5d4-e911-429a-be83-99efcd06639f" ma:termSetId="e8facda8-9d8d-4a8c-be1c-41a5ad753267" ma:anchorId="00000000-0000-0000-0000-000000000000" ma:open="false" ma:isKeyword="false">
      <xsd:complexType>
        <xsd:sequence>
          <xsd:element ref="pc:Terms" minOccurs="0" maxOccurs="1"/>
        </xsd:sequence>
      </xsd:complexType>
    </xsd:element>
    <xsd:element name="ae4bb7bb5e1849a3a75b9d2ac781ba53" ma:index="22" nillable="true" ma:taxonomy="true" ma:internalName="ae4bb7bb5e1849a3a75b9d2ac781ba53" ma:taxonomyFieldName="Content_x0020_Format" ma:displayName="Content Format" ma:default="" ma:fieldId="{ae4bb7bb-5e18-49a3-a75b-9d2ac781ba53}" ma:taxonomyMulti="true" ma:sspId="c730d5d4-e911-429a-be83-99efcd06639f" ma:termSetId="09d4f73f-3007-45f9-8a1b-dd32ffa647ac" ma:anchorId="00000000-0000-0000-0000-000000000000" ma:open="false" ma:isKeyword="false">
      <xsd:complexType>
        <xsd:sequence>
          <xsd:element ref="pc:Terms" minOccurs="0" maxOccurs="1"/>
        </xsd:sequence>
      </xsd:complexType>
    </xsd:element>
    <xsd:element name="kbc8ce58d0914d5e9641963f23cd2adf" ma:index="24" nillable="true" ma:taxonomy="true" ma:internalName="kbc8ce58d0914d5e9641963f23cd2adf" ma:taxonomyFieldName="Functions" ma:displayName="Functions" ma:default="" ma:fieldId="{4bc8ce58-d091-4d5e-9641-963f23cd2adf}" ma:taxonomyMulti="true" ma:sspId="c730d5d4-e911-429a-be83-99efcd06639f" ma:termSetId="f0f93f19-5de8-4ba3-940e-eea7d40a1eee" ma:anchorId="00000000-0000-0000-0000-000000000000" ma:open="false" ma:isKeyword="false">
      <xsd:complexType>
        <xsd:sequence>
          <xsd:element ref="pc:Terms" minOccurs="0" maxOccurs="1"/>
        </xsd:sequence>
      </xsd:complexType>
    </xsd:element>
    <xsd:element name="gd9a5f5f69a84d75ad992b5cd341c76b" ma:index="26" nillable="true" ma:taxonomy="true" ma:internalName="gd9a5f5f69a84d75ad992b5cd341c76b" ma:taxonomyFieldName="Geography" ma:displayName="Geography" ma:default="" ma:fieldId="{0d9a5f5f-69a8-4d75-ad99-2b5cd341c76b}" ma:taxonomyMulti="true" ma:sspId="c730d5d4-e911-429a-be83-99efcd06639f" ma:termSetId="049c1a0e-6845-4250-ba17-6807448da1e1"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2ba574df-e6c9-4507-bef1-aa8268432a11;2019-02-20 14:05:52;PENDINGCLASSIFICATION;Topic:|False||PENDINGCLASSIFICATION|2019-02-20 14:05:50|UNDEFINED|943f7bb2-08e4-43c9-b50e-b304fe6606a3;Organization:|False|2019-02-20 14:05:52|MANUALCLASSIFIED|2019-02-20 14:05:52|UNDEFINED|00000000-0000-0000-0000-000000000000;Industry:|False||PENDINGCLASSIFICATION|2019-02-20 14:05:50|UNDEFINED|c5aebc35-b3e8-40e5-912c-276ffe755dcf;Service line:|False||PENDINGCLASSIFICATION|2019-02-20 14:05:50|UNDEFINED|eafb632c-3f5c-40ba-9824-2be6bbd6bb17;Business Practice:|False||PENDINGCLASSIFICATION|2019-02-20 14:05:50|UNDEFINED|b0f7c43c-b32a-4bb9-9696-cc0157e407bc;Intellectual Property:|False||PENDINGCLASSIFICATION|2019-02-20 14:05:50|UNDEFINED|85847c86-b23d-428c-8534-90e0a9abf024;Content Format:|False|2019-02-20 14:05:52|MANUALCLASSIFIED|2019-02-20 14:05:52|UNDEFINED|00000000-0000-0000-0000-000000000000;Functions:|False|2019-02-20 14:05:52|MANUALCLASSIFIED|2019-02-20 14:05:52|UNDEFINED|00000000-0000-0000-0000-000000000000;Geography:|False||PENDINGCLASSIFICATION|2019-02-20 14:05:50|UNDEFINED|0d9a5f5f-69a8-4d75-ad99-2b5cd341c76b;False</CSMeta2010Field>
    <c5aebc35b3e840e5912c276ffe755dcf xmlns="d95a5b16-1b8d-4c7c-9ebf-89c0983b6970">
      <Terms xmlns="http://schemas.microsoft.com/office/infopath/2007/PartnerControls"/>
    </c5aebc35b3e840e5912c276ffe755dcf>
    <c79d12643ffc4d60ab657aaa1718cc32 xmlns="d95a5b16-1b8d-4c7c-9ebf-89c0983b6970">
      <Terms xmlns="http://schemas.microsoft.com/office/infopath/2007/PartnerControls">
        <TermInfo xmlns="http://schemas.microsoft.com/office/infopath/2007/PartnerControls">
          <TermName xmlns="http://schemas.microsoft.com/office/infopath/2007/PartnerControls">Corporate</TermName>
          <TermId xmlns="http://schemas.microsoft.com/office/infopath/2007/PartnerControls">43ac7042-3752-4f1b-8a93-43b36e65d3e5</TermId>
        </TermInfo>
      </Terms>
    </c79d12643ffc4d60ab657aaa1718cc32>
    <p43f7bb208e443c9b50eb304fe6606a3 xmlns="d95a5b16-1b8d-4c7c-9ebf-89c0983b6970">
      <Terms xmlns="http://schemas.microsoft.com/office/infopath/2007/PartnerControls"/>
    </p43f7bb208e443c9b50eb304fe6606a3>
    <eafb632c3f5c40ba98242be6bbd6bb17 xmlns="d95a5b16-1b8d-4c7c-9ebf-89c0983b6970">
      <Terms xmlns="http://schemas.microsoft.com/office/infopath/2007/PartnerControls"/>
    </eafb632c3f5c40ba98242be6bbd6bb17>
    <TaxCatchAll xmlns="d95a5b16-1b8d-4c7c-9ebf-89c0983b6970">
      <Value>260</Value>
      <Value>46118</Value>
      <Value>46486</Value>
    </TaxCatchAll>
    <b0f7c43cb32a4bb99696cc0157e407bc xmlns="d95a5b16-1b8d-4c7c-9ebf-89c0983b6970">
      <Terms xmlns="http://schemas.microsoft.com/office/infopath/2007/PartnerControls"/>
    </b0f7c43cb32a4bb99696cc0157e407bc>
    <gd9a5f5f69a84d75ad992b5cd341c76b xmlns="d95a5b16-1b8d-4c7c-9ebf-89c0983b6970">
      <Terms xmlns="http://schemas.microsoft.com/office/infopath/2007/PartnerControls"/>
    </gd9a5f5f69a84d75ad992b5cd341c76b>
    <o5847c86b23d428c853490e0a9abf024 xmlns="d95a5b16-1b8d-4c7c-9ebf-89c0983b6970">
      <Terms xmlns="http://schemas.microsoft.com/office/infopath/2007/PartnerControls"/>
    </o5847c86b23d428c853490e0a9abf024>
    <kbc8ce58d0914d5e9641963f23cd2adf xmlns="d95a5b16-1b8d-4c7c-9ebf-89c0983b6970">
      <Terms xmlns="http://schemas.microsoft.com/office/infopath/2007/PartnerControls">
        <TermInfo xmlns="http://schemas.microsoft.com/office/infopath/2007/PartnerControls">
          <TermName xmlns="http://schemas.microsoft.com/office/infopath/2007/PartnerControls">Communications ＆ Investor Relations</TermName>
          <TermId xmlns="http://schemas.microsoft.com/office/infopath/2007/PartnerControls">fb65bde5-f439-4af8-aaa0-dcf1364d6414</TermId>
        </TermInfo>
      </Terms>
    </kbc8ce58d0914d5e9641963f23cd2adf>
    <ae4bb7bb5e1849a3a75b9d2ac781ba53 xmlns="d95a5b16-1b8d-4c7c-9ebf-89c0983b6970">
      <Terms xmlns="http://schemas.microsoft.com/office/infopath/2007/PartnerControls">
        <TermInfo xmlns="http://schemas.microsoft.com/office/infopath/2007/PartnerControls">
          <TermName xmlns="http://schemas.microsoft.com/office/infopath/2007/PartnerControls">Brand template</TermName>
          <TermId xmlns="http://schemas.microsoft.com/office/infopath/2007/PartnerControls">a8dae13e-44bb-4ec1-860e-cc2305177641</TermId>
        </TermInfo>
      </Terms>
    </ae4bb7bb5e1849a3a75b9d2ac781ba53>
  </documentManagement>
</p:properties>
</file>

<file path=customXml/item4.xml><?xml version="1.0" encoding="utf-8"?>
<?mso-contentType ?>
<spe:Receivers xmlns:spe="http://schemas.microsoft.com/sharepoint/events">
  <Receiver>
    <Name>ItemUpdatedEventHandlerForConceptSearch</Name>
    <Synchronization>Default</Synchronization>
    <Type>10002</Type>
    <SequenceNumber>10001</SequenceNumber>
    <Assembly>conceptSearching.Sharepoint.ContentTypes, Version=1.0.0.0, Culture=neutral, PublicKeyToken=858f8f13980e4745</Assembly>
    <Class>conceptSearching.Sharepoint.ContentTypes.CSHandleEvent</Class>
    <Data/>
    <Filter/>
  </Receiver>
  <Receiver>
    <Name>ItemCheckedInEventHandlerForConceptSearch</Name>
    <Synchronization>Default</Synchronization>
    <Type>10004</Type>
    <SequenceNumber>10002</SequenceNumber>
    <Assembly>conceptSearching.Sharepoint.ContentTypes, Version=1.0.0.0, Culture=neutral, PublicKeyToken=858f8f13980e4745</Assembly>
    <Class>conceptSearching.Sharepoint.ContentTypes.CSHandleEvent</Class>
    <Data/>
    <Filter/>
  </Receiver>
  <Receiver>
    <Name>ItemUncheckedOutEventHandlerForConceptSearch</Name>
    <Synchronization>Default</Synchronization>
    <Type>10006</Type>
    <SequenceNumber>10003</SequenceNumber>
    <Assembly>conceptSearching.Sharepoint.ContentTypes, Version=1.0.0.0, Culture=neutral, PublicKeyToken=858f8f13980e4745</Assembly>
    <Class>conceptSearching.Sharepoint.ContentTypes.CSHandleEvent</Class>
    <Data/>
    <Filter/>
  </Receiver>
  <Receiver>
    <Name>ItemAddedEventHandlerForConceptSearch</Name>
    <Synchronization>Default</Synchronization>
    <Type>10001</Type>
    <SequenceNumber>10004</SequenceNumber>
    <Assembly>conceptSearching.Sharepoint.ContentTypes, Version=1.0.0.0, Culture=neutral, PublicKeyToken=858f8f13980e4745</Assembly>
    <Class>conceptSearching.Sharepoint.ContentTypes.CSHandleEvent</Class>
    <Data/>
    <Filter/>
  </Receiver>
  <Receiver>
    <Name>ItemFileMovedEventHandlerForConceptSearch</Name>
    <Synchronization>Default</Synchronization>
    <Type>10009</Type>
    <SequenceNumber>10005</SequenceNumber>
    <Assembly>conceptSearching.Sharepoint.ContentTypes, Version=1.0.0.0, Culture=neutral, PublicKeyToken=858f8f13980e4745</Assembly>
    <Class>conceptSearching.Sharepoint.ContentTypes.CSHandleEvent</Class>
    <Data/>
    <Filter/>
  </Receiver>
  <Receiver>
    <Name>ItemDeletedEventHandlerForConceptSearch</Name>
    <Synchronization>Default</Synchronization>
    <Type>10003</Type>
    <SequenceNumber>10006</SequenceNumber>
    <Assembly>conceptSearching.Sharepoint.ContentTypes, Version=1.0.0.0, Culture=neutral, PublicKeyToken=858f8f13980e4745</Assembly>
    <Class>conceptSearching.Sharepoint.ContentTypes.CSHandleEvent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4C2FEA-F765-4472-9228-6C83249EA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95a5b16-1b8d-4c7c-9ebf-89c0983b69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15AE5E-470F-48D6-80DB-02F6EE94CA65}">
  <ds:schemaRefs>
    <ds:schemaRef ds:uri="http://schemas.microsoft.com/sharepoint/v3/contenttype/forms"/>
  </ds:schemaRefs>
</ds:datastoreItem>
</file>

<file path=customXml/itemProps3.xml><?xml version="1.0" encoding="utf-8"?>
<ds:datastoreItem xmlns:ds="http://schemas.openxmlformats.org/officeDocument/2006/customXml" ds:itemID="{96978396-2718-45F0-A40A-DC346066B3F1}">
  <ds:schemaRefs>
    <ds:schemaRef ds:uri="http://schemas.microsoft.com/office/2006/metadata/properties"/>
    <ds:schemaRef ds:uri="http://schemas.microsoft.com/office/infopath/2007/PartnerControls"/>
    <ds:schemaRef ds:uri="http://schemas.microsoft.com/sharepoint/v3"/>
    <ds:schemaRef ds:uri="d95a5b16-1b8d-4c7c-9ebf-89c0983b6970"/>
  </ds:schemaRefs>
</ds:datastoreItem>
</file>

<file path=customXml/itemProps4.xml><?xml version="1.0" encoding="utf-8"?>
<ds:datastoreItem xmlns:ds="http://schemas.openxmlformats.org/officeDocument/2006/customXml" ds:itemID="{2E3E9DB9-94D9-4ABB-9D02-B23875F15842}">
  <ds:schemaRefs>
    <ds:schemaRef ds:uri="http://schemas.microsoft.com/sharepoint/events"/>
  </ds:schemaRefs>
</ds:datastoreItem>
</file>

<file path=customXml/itemProps5.xml><?xml version="1.0" encoding="utf-8"?>
<ds:datastoreItem xmlns:ds="http://schemas.openxmlformats.org/officeDocument/2006/customXml" ds:itemID="{F53F63B4-35E4-4F97-8D02-D071C35DA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NWD;White-paper_Option-A_FR-A4.dotx</Template>
  <TotalTime>2482</TotalTime>
  <Pages>83</Pages>
  <Words>18565</Words>
  <Characters>102109</Characters>
  <Application>Microsoft Office Word</Application>
  <DocSecurity>0</DocSecurity>
  <Lines>850</Lines>
  <Paragraphs>240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Dossier de Validation Concepteur Développeur d’Applications Numériques</vt:lpstr>
      <vt:lpstr/>
    </vt:vector>
  </TitlesOfParts>
  <Company>CGI.</Company>
  <LinksUpToDate>false</LinksUpToDate>
  <CharactersWithSpaces>120434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Validation Concepteur Développeur d’Applications Numériques</dc:title>
  <dc:subject/>
  <dc:creator>Kénan Roux</dc:creator>
  <cp:keywords/>
  <dc:description/>
  <cp:lastModifiedBy>ROUX, Kénan</cp:lastModifiedBy>
  <cp:revision>5</cp:revision>
  <cp:lastPrinted>2018-05-28T20:26:00Z</cp:lastPrinted>
  <dcterms:created xsi:type="dcterms:W3CDTF">2020-10-15T16:52:00Z</dcterms:created>
  <dcterms:modified xsi:type="dcterms:W3CDTF">2020-11-03T22:15:00Z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0x01010087D138075BFA204DBAA0D1D04058109B</vt:lpwstr>
  </property>
  <property fmtid="{D5CDD505-2E9C-101B-9397-08002B2CF9AE}" pid="3" name="Organisation">
    <vt:lpwstr>260;#Corporate|43ac7042-3752-4f1b-8a93-43b36e65d3e5</vt:lpwstr>
  </property>
  <property fmtid="{D5CDD505-2E9C-101B-9397-08002B2CF9AE}" pid="4" name="Service line">
    <vt:lpwstr/>
  </property>
  <property fmtid="{D5CDD505-2E9C-101B-9397-08002B2CF9AE}" pid="5" name="Proposition1">
    <vt:lpwstr/>
  </property>
  <property fmtid="{D5CDD505-2E9C-101B-9397-08002B2CF9AE}" pid="6" name="Sector">
    <vt:lpwstr/>
  </property>
  <property fmtid="{D5CDD505-2E9C-101B-9397-08002B2CF9AE}" pid="7" name="Business theme">
    <vt:lpwstr/>
  </property>
  <property fmtid="{D5CDD505-2E9C-101B-9397-08002B2CF9AE}" pid="8" name="Order">
    <vt:r8>8000</vt:r8>
  </property>
  <property fmtid="{D5CDD505-2E9C-101B-9397-08002B2CF9AE}" pid="9" name="TaxKeyword">
    <vt:lpwstr/>
  </property>
  <property fmtid="{D5CDD505-2E9C-101B-9397-08002B2CF9AE}" pid="10" name="Geography">
    <vt:lpwstr/>
  </property>
  <property fmtid="{D5CDD505-2E9C-101B-9397-08002B2CF9AE}" pid="11" name="Functions">
    <vt:lpwstr>46118;#Communications ＆ Investor Relations|fb65bde5-f439-4af8-aaa0-dcf1364d6414</vt:lpwstr>
  </property>
  <property fmtid="{D5CDD505-2E9C-101B-9397-08002B2CF9AE}" pid="12" name="Business Practice">
    <vt:lpwstr/>
  </property>
  <property fmtid="{D5CDD505-2E9C-101B-9397-08002B2CF9AE}" pid="13" name="Content Format">
    <vt:lpwstr>46486;#Brand template|a8dae13e-44bb-4ec1-860e-cc2305177641</vt:lpwstr>
  </property>
  <property fmtid="{D5CDD505-2E9C-101B-9397-08002B2CF9AE}" pid="14" name="Intellectual Property">
    <vt:lpwstr/>
  </property>
  <property fmtid="{D5CDD505-2E9C-101B-9397-08002B2CF9AE}" pid="15" name="DocCTLanguageID">
    <vt:lpwstr>3084</vt:lpwstr>
  </property>
  <property fmtid="{D5CDD505-2E9C-101B-9397-08002B2CF9AE}" pid="16" name="DocLanguage">
    <vt:lpwstr>French (Français)</vt:lpwstr>
  </property>
  <property fmtid="{D5CDD505-2E9C-101B-9397-08002B2CF9AE}" pid="17" name="DocCTLanguage">
    <vt:lpwstr>French</vt:lpwstr>
  </property>
  <property fmtid="{D5CDD505-2E9C-101B-9397-08002B2CF9AE}" pid="18" name="WizKit_DocCTLanguageEN">
    <vt:lpwstr>French</vt:lpwstr>
  </property>
  <property fmtid="{D5CDD505-2E9C-101B-9397-08002B2CF9AE}" pid="19" name="Classification">
    <vt:lpwstr>Interne</vt:lpwstr>
  </property>
  <property fmtid="{D5CDD505-2E9C-101B-9397-08002B2CF9AE}" pid="20" name="WizKit_ClassificationEN">
    <vt:lpwstr>Interne</vt:lpwstr>
  </property>
  <property fmtid="{D5CDD505-2E9C-101B-9397-08002B2CF9AE}" pid="21" name="Abstract">
    <vt:lpwstr/>
  </property>
  <property fmtid="{D5CDD505-2E9C-101B-9397-08002B2CF9AE}" pid="22" name="Copyright">
    <vt:lpwstr>© 2020 CGI INC.</vt:lpwstr>
  </property>
  <property fmtid="{D5CDD505-2E9C-101B-9397-08002B2CF9AE}" pid="23" name="WizKit_DocumentAudienceEN">
    <vt:lpwstr>CGI seulement</vt:lpwstr>
  </property>
  <property fmtid="{D5CDD505-2E9C-101B-9397-08002B2CF9AE}" pid="24" name="DocumentAudience">
    <vt:lpwstr>CGI seulement</vt:lpwstr>
  </property>
  <property fmtid="{D5CDD505-2E9C-101B-9397-08002B2CF9AE}" pid="25" name="AuthorEnsemble">
    <vt:lpwstr>Kénan Roux</vt:lpwstr>
  </property>
  <property fmtid="{D5CDD505-2E9C-101B-9397-08002B2CF9AE}" pid="26" name="Wizkit_Created">
    <vt:lpwstr>True</vt:lpwstr>
  </property>
</Properties>
</file>